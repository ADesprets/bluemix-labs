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6F8DDD" w14:textId="50790FD6" w:rsidR="00D0102B" w:rsidRPr="00A46BE2" w:rsidRDefault="00D0102B" w:rsidP="00D0102B">
      <w:pPr>
        <w:pStyle w:val="NormalWeb"/>
        <w:jc w:val="center"/>
        <w:rPr>
          <w:lang w:val="en-GB"/>
          <w:rPrChange w:id="0" w:author="Arnauld Desprets" w:date="2020-04-07T08:45:00Z">
            <w:rPr/>
          </w:rPrChange>
        </w:rPr>
      </w:pPr>
      <w:r w:rsidRPr="00A46BE2">
        <w:rPr>
          <w:noProof/>
          <w:color w:val="0000FF"/>
          <w:lang w:val="en-GB"/>
          <w:rPrChange w:id="1" w:author="Arnauld Desprets" w:date="2020-04-07T08:45:00Z">
            <w:rPr>
              <w:noProof/>
              <w:color w:val="0000FF"/>
            </w:rPr>
          </w:rPrChange>
        </w:rPr>
        <w:drawing>
          <wp:inline distT="0" distB="0" distL="0" distR="0" wp14:anchorId="3ADD8F53" wp14:editId="763E5613">
            <wp:extent cx="2854325" cy="1852930"/>
            <wp:effectExtent l="0" t="0" r="3175" b="0"/>
            <wp:docPr id="176" name="Picture 176">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5" tgtFrame="&quot;_blank&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54325" cy="1852930"/>
                    </a:xfrm>
                    <a:prstGeom prst="rect">
                      <a:avLst/>
                    </a:prstGeom>
                    <a:noFill/>
                    <a:ln>
                      <a:noFill/>
                    </a:ln>
                  </pic:spPr>
                </pic:pic>
              </a:graphicData>
            </a:graphic>
          </wp:inline>
        </w:drawing>
      </w:r>
    </w:p>
    <w:p w14:paraId="45A20152" w14:textId="77777777" w:rsidR="00D0102B" w:rsidRPr="00A46BE2" w:rsidRDefault="00D0102B" w:rsidP="00D0102B">
      <w:pPr>
        <w:pStyle w:val="Heading1"/>
        <w:rPr>
          <w:lang w:val="en-GB"/>
          <w:rPrChange w:id="2" w:author="Arnauld Desprets" w:date="2020-04-07T08:45:00Z">
            <w:rPr/>
          </w:rPrChange>
        </w:rPr>
      </w:pPr>
      <w:r w:rsidRPr="00A46BE2">
        <w:rPr>
          <w:lang w:val="en-GB"/>
          <w:rPrChange w:id="3" w:author="Arnauld Desprets" w:date="2020-04-07T08:45:00Z">
            <w:rPr/>
          </w:rPrChange>
        </w:rPr>
        <w:t>Introduction</w:t>
      </w:r>
    </w:p>
    <w:p w14:paraId="73197CCE" w14:textId="77777777" w:rsidR="00D0102B" w:rsidRPr="00A46BE2" w:rsidRDefault="00D0102B" w:rsidP="00D0102B">
      <w:pPr>
        <w:pStyle w:val="NormalWeb"/>
        <w:rPr>
          <w:lang w:val="en-GB"/>
          <w:rPrChange w:id="4" w:author="Arnauld Desprets" w:date="2020-04-07T08:45:00Z">
            <w:rPr/>
          </w:rPrChange>
        </w:rPr>
      </w:pPr>
      <w:r w:rsidRPr="00A46BE2">
        <w:rPr>
          <w:lang w:val="en-GB"/>
          <w:rPrChange w:id="5" w:author="Arnauld Desprets" w:date="2020-04-07T08:45:00Z">
            <w:rPr/>
          </w:rPrChange>
        </w:rPr>
        <w:t xml:space="preserve">This article is the updated version for V2018. The original version was addressing V5, and can be found </w:t>
      </w:r>
      <w:r w:rsidR="00A46BE2" w:rsidRPr="00A46BE2">
        <w:rPr>
          <w:lang w:val="en-GB"/>
          <w:rPrChange w:id="6" w:author="Arnauld Desprets" w:date="2020-04-07T08:45:00Z">
            <w:rPr/>
          </w:rPrChange>
        </w:rPr>
        <w:fldChar w:fldCharType="begin"/>
      </w:r>
      <w:r w:rsidR="00A46BE2" w:rsidRPr="00A46BE2">
        <w:rPr>
          <w:lang w:val="en-GB"/>
          <w:rPrChange w:id="7" w:author="Arnauld Desprets" w:date="2020-04-07T08:45:00Z">
            <w:rPr/>
          </w:rPrChange>
        </w:rPr>
        <w:instrText xml:space="preserve"> HYPERLINK "https://github.com/ADesprets/bluemix-labs/blob/master/Lab%20API%20-%20Manage%20your%20APIs%20with%20API%20Connect/ReadMe.V5.md" </w:instrText>
      </w:r>
      <w:r w:rsidR="00A46BE2" w:rsidRPr="00A46BE2">
        <w:rPr>
          <w:lang w:val="en-GB"/>
          <w:rPrChange w:id="8" w:author="Arnauld Desprets" w:date="2020-04-07T08:45:00Z">
            <w:rPr/>
          </w:rPrChange>
        </w:rPr>
        <w:fldChar w:fldCharType="separate"/>
      </w:r>
      <w:r w:rsidRPr="00A46BE2">
        <w:rPr>
          <w:rStyle w:val="Hyperlink"/>
          <w:lang w:val="en-GB"/>
          <w:rPrChange w:id="9" w:author="Arnauld Desprets" w:date="2020-04-07T08:45:00Z">
            <w:rPr>
              <w:rStyle w:val="Hyperlink"/>
            </w:rPr>
          </w:rPrChange>
        </w:rPr>
        <w:t>here</w:t>
      </w:r>
      <w:r w:rsidR="00A46BE2" w:rsidRPr="00A46BE2">
        <w:rPr>
          <w:rStyle w:val="Hyperlink"/>
          <w:lang w:val="en-GB"/>
          <w:rPrChange w:id="10" w:author="Arnauld Desprets" w:date="2020-04-07T08:45:00Z">
            <w:rPr>
              <w:rStyle w:val="Hyperlink"/>
            </w:rPr>
          </w:rPrChange>
        </w:rPr>
        <w:fldChar w:fldCharType="end"/>
      </w:r>
      <w:r w:rsidRPr="00A46BE2">
        <w:rPr>
          <w:lang w:val="en-GB"/>
          <w:rPrChange w:id="11" w:author="Arnauld Desprets" w:date="2020-04-07T08:45:00Z">
            <w:rPr/>
          </w:rPrChange>
        </w:rPr>
        <w:t xml:space="preserve">. This article is made of two parts. In the first section, we explain what </w:t>
      </w:r>
      <w:proofErr w:type="gramStart"/>
      <w:r w:rsidRPr="00A46BE2">
        <w:rPr>
          <w:lang w:val="en-GB"/>
          <w:rPrChange w:id="12" w:author="Arnauld Desprets" w:date="2020-04-07T08:45:00Z">
            <w:rPr/>
          </w:rPrChange>
        </w:rPr>
        <w:t>is</w:t>
      </w:r>
      <w:proofErr w:type="gramEnd"/>
      <w:r w:rsidRPr="00A46BE2">
        <w:rPr>
          <w:lang w:val="en-GB"/>
          <w:rPrChange w:id="13" w:author="Arnauld Desprets" w:date="2020-04-07T08:45:00Z">
            <w:rPr/>
          </w:rPrChange>
        </w:rPr>
        <w:t xml:space="preserve"> the purpose of API connect and the concepts behind IBM API Connect. Then in the second section, we will practice labs in order to get hands-on with IBM API Connect. Throughout the lab, you’ll get a chance to use the </w:t>
      </w:r>
      <w:r w:rsidRPr="00A46BE2">
        <w:rPr>
          <w:rStyle w:val="HTMLCode"/>
          <w:lang w:val="en-GB"/>
          <w:rPrChange w:id="14" w:author="Arnauld Desprets" w:date="2020-04-07T08:45:00Z">
            <w:rPr>
              <w:rStyle w:val="HTMLCode"/>
            </w:rPr>
          </w:rPrChange>
        </w:rPr>
        <w:t>apic</w:t>
      </w:r>
      <w:r w:rsidRPr="00A46BE2">
        <w:rPr>
          <w:lang w:val="en-GB"/>
          <w:rPrChange w:id="15" w:author="Arnauld Desprets" w:date="2020-04-07T08:45:00Z">
            <w:rPr/>
          </w:rPrChange>
        </w:rPr>
        <w:t xml:space="preserve"> command line interface for creating LoopBack applications, the intuitive Web-based user interface, and explore the various aspects associated with solution’s configuration of REST API as well as SOAP APIs.</w:t>
      </w:r>
    </w:p>
    <w:p w14:paraId="33D5D8C2" w14:textId="0DBD340A" w:rsidR="00D0102B" w:rsidRPr="00A46BE2" w:rsidRDefault="00D0102B" w:rsidP="00D0102B">
      <w:pPr>
        <w:pStyle w:val="NormalWeb"/>
        <w:rPr>
          <w:lang w:val="en-GB"/>
          <w:rPrChange w:id="16" w:author="Arnauld Desprets" w:date="2020-04-07T08:45:00Z">
            <w:rPr/>
          </w:rPrChange>
        </w:rPr>
      </w:pPr>
      <w:r w:rsidRPr="00A46BE2">
        <w:rPr>
          <w:rStyle w:val="Strong"/>
          <w:lang w:val="en-GB"/>
          <w:rPrChange w:id="17" w:author="Arnauld Desprets" w:date="2020-04-07T08:45:00Z">
            <w:rPr>
              <w:rStyle w:val="Strong"/>
            </w:rPr>
          </w:rPrChange>
        </w:rPr>
        <w:t>Note</w:t>
      </w:r>
      <w:r w:rsidRPr="00A46BE2">
        <w:rPr>
          <w:lang w:val="en-GB"/>
          <w:rPrChange w:id="18" w:author="Arnauld Desprets" w:date="2020-04-07T08:45:00Z">
            <w:rPr/>
          </w:rPrChange>
        </w:rPr>
        <w:t xml:space="preserve">: This is a Kubernetes installation with IBM API Connect 2018.4.1.10. It will be updated as much as possible to follow the new versions of API Connect. The version 2018.x is out since 30th March 2018, and the LTS has been released on 15th November 2018. Due to the significant changes brought by APIC V2018 and also because IBM Cloud (former Bluemix) is using API Connect v5 as of today (19th March 2020), this lab will use the </w:t>
      </w:r>
      <w:r w:rsidR="00A46BE2" w:rsidRPr="00A46BE2">
        <w:rPr>
          <w:lang w:val="en-GB"/>
          <w:rPrChange w:id="19" w:author="Arnauld Desprets" w:date="2020-04-07T08:45:00Z">
            <w:rPr/>
          </w:rPrChange>
        </w:rPr>
        <w:t>on-premise</w:t>
      </w:r>
      <w:r w:rsidRPr="00A46BE2">
        <w:rPr>
          <w:lang w:val="en-GB"/>
          <w:rPrChange w:id="20" w:author="Arnauld Desprets" w:date="2020-04-07T08:45:00Z">
            <w:rPr/>
          </w:rPrChange>
        </w:rPr>
        <w:t xml:space="preserve"> version, and an updated version of the lab will be made when the IBM Cloud infrastructure is updated. The SaaS version of API connect should be released very soon.</w:t>
      </w:r>
    </w:p>
    <w:p w14:paraId="2DE94FF0" w14:textId="77777777" w:rsidR="00D0102B" w:rsidRPr="00A46BE2" w:rsidRDefault="00D0102B" w:rsidP="00D0102B">
      <w:pPr>
        <w:pStyle w:val="NormalWeb"/>
        <w:rPr>
          <w:lang w:val="en-GB"/>
          <w:rPrChange w:id="21" w:author="Arnauld Desprets" w:date="2020-04-07T08:45:00Z">
            <w:rPr/>
          </w:rPrChange>
        </w:rPr>
      </w:pPr>
      <w:r w:rsidRPr="00A46BE2">
        <w:rPr>
          <w:lang w:val="en-GB"/>
          <w:rPrChange w:id="22" w:author="Arnauld Desprets" w:date="2020-04-07T08:45:00Z">
            <w:rPr/>
          </w:rPrChange>
        </w:rPr>
        <w:t xml:space="preserve">For any comments, please send an email to </w:t>
      </w:r>
      <w:r w:rsidR="00A46BE2" w:rsidRPr="00A46BE2">
        <w:rPr>
          <w:lang w:val="en-GB"/>
          <w:rPrChange w:id="23" w:author="Arnauld Desprets" w:date="2020-04-07T08:45:00Z">
            <w:rPr/>
          </w:rPrChange>
        </w:rPr>
        <w:fldChar w:fldCharType="begin"/>
      </w:r>
      <w:r w:rsidR="00A46BE2" w:rsidRPr="00A46BE2">
        <w:rPr>
          <w:lang w:val="en-GB"/>
          <w:rPrChange w:id="24" w:author="Arnauld Desprets" w:date="2020-04-07T08:45:00Z">
            <w:rPr/>
          </w:rPrChange>
        </w:rPr>
        <w:instrText xml:space="preserve"> HYPERLINK "mailto:arnauld_desprets@fr.ibm.com" </w:instrText>
      </w:r>
      <w:r w:rsidR="00A46BE2" w:rsidRPr="00A46BE2">
        <w:rPr>
          <w:lang w:val="en-GB"/>
          <w:rPrChange w:id="25" w:author="Arnauld Desprets" w:date="2020-04-07T08:45:00Z">
            <w:rPr/>
          </w:rPrChange>
        </w:rPr>
        <w:fldChar w:fldCharType="separate"/>
      </w:r>
      <w:r w:rsidRPr="00A46BE2">
        <w:rPr>
          <w:rStyle w:val="Hyperlink"/>
          <w:lang w:val="en-GB"/>
          <w:rPrChange w:id="26" w:author="Arnauld Desprets" w:date="2020-04-07T08:45:00Z">
            <w:rPr>
              <w:rStyle w:val="Hyperlink"/>
            </w:rPr>
          </w:rPrChange>
        </w:rPr>
        <w:t>arnauld_desprets@fr.ibm.com</w:t>
      </w:r>
      <w:r w:rsidR="00A46BE2" w:rsidRPr="00A46BE2">
        <w:rPr>
          <w:rStyle w:val="Hyperlink"/>
          <w:lang w:val="en-GB"/>
          <w:rPrChange w:id="27" w:author="Arnauld Desprets" w:date="2020-04-07T08:45:00Z">
            <w:rPr>
              <w:rStyle w:val="Hyperlink"/>
            </w:rPr>
          </w:rPrChange>
        </w:rPr>
        <w:fldChar w:fldCharType="end"/>
      </w:r>
      <w:r w:rsidRPr="00A46BE2">
        <w:rPr>
          <w:lang w:val="en-GB"/>
          <w:rPrChange w:id="28" w:author="Arnauld Desprets" w:date="2020-04-07T08:45:00Z">
            <w:rPr/>
          </w:rPrChange>
        </w:rPr>
        <w:t xml:space="preserve"> (Arnauld Desprets).</w:t>
      </w:r>
    </w:p>
    <w:p w14:paraId="6AAC6C46" w14:textId="77777777" w:rsidR="00D0102B" w:rsidRPr="00A46BE2" w:rsidRDefault="00D0102B" w:rsidP="00D0102B">
      <w:pPr>
        <w:pStyle w:val="Heading1"/>
        <w:rPr>
          <w:lang w:val="en-GB"/>
          <w:rPrChange w:id="29" w:author="Arnauld Desprets" w:date="2020-04-07T08:45:00Z">
            <w:rPr/>
          </w:rPrChange>
        </w:rPr>
      </w:pPr>
      <w:r w:rsidRPr="00A46BE2">
        <w:rPr>
          <w:lang w:val="en-GB"/>
          <w:rPrChange w:id="30" w:author="Arnauld Desprets" w:date="2020-04-07T08:45:00Z">
            <w:rPr/>
          </w:rPrChange>
        </w:rPr>
        <w:t>Objective</w:t>
      </w:r>
    </w:p>
    <w:p w14:paraId="73C29B35" w14:textId="77777777" w:rsidR="00D0102B" w:rsidRPr="00A46BE2" w:rsidRDefault="00D0102B" w:rsidP="00D0102B">
      <w:pPr>
        <w:pStyle w:val="NormalWeb"/>
        <w:rPr>
          <w:lang w:val="en-GB"/>
          <w:rPrChange w:id="31" w:author="Arnauld Desprets" w:date="2020-04-07T08:45:00Z">
            <w:rPr/>
          </w:rPrChange>
        </w:rPr>
      </w:pPr>
      <w:r w:rsidRPr="00A46BE2">
        <w:rPr>
          <w:lang w:val="en-GB"/>
          <w:rPrChange w:id="32" w:author="Arnauld Desprets" w:date="2020-04-07T08:45:00Z">
            <w:rPr/>
          </w:rPrChange>
        </w:rPr>
        <w:t>In the following lab, you will learn:</w:t>
      </w:r>
    </w:p>
    <w:p w14:paraId="0BC94209" w14:textId="77777777" w:rsidR="00D0102B" w:rsidRPr="00A46BE2" w:rsidRDefault="00D0102B" w:rsidP="007A0802">
      <w:pPr>
        <w:numPr>
          <w:ilvl w:val="0"/>
          <w:numId w:val="2"/>
        </w:numPr>
        <w:spacing w:before="100" w:beforeAutospacing="1" w:after="100" w:afterAutospacing="1" w:line="240" w:lineRule="auto"/>
        <w:rPr>
          <w:lang w:val="en-GB"/>
          <w:rPrChange w:id="33" w:author="Arnauld Desprets" w:date="2020-04-07T08:45:00Z">
            <w:rPr/>
          </w:rPrChange>
        </w:rPr>
      </w:pPr>
      <w:r w:rsidRPr="00A46BE2">
        <w:rPr>
          <w:lang w:val="en-GB"/>
          <w:rPrChange w:id="34" w:author="Arnauld Desprets" w:date="2020-04-07T08:45:00Z">
            <w:rPr/>
          </w:rPrChange>
        </w:rPr>
        <w:t>Goals of API Connect, main use cases (Presentation)</w:t>
      </w:r>
    </w:p>
    <w:p w14:paraId="42F6F776" w14:textId="77777777" w:rsidR="00D0102B" w:rsidRPr="00A46BE2" w:rsidRDefault="00D0102B" w:rsidP="007A0802">
      <w:pPr>
        <w:numPr>
          <w:ilvl w:val="0"/>
          <w:numId w:val="2"/>
        </w:numPr>
        <w:spacing w:before="100" w:beforeAutospacing="1" w:after="100" w:afterAutospacing="1" w:line="240" w:lineRule="auto"/>
        <w:rPr>
          <w:lang w:val="en-GB"/>
          <w:rPrChange w:id="35" w:author="Arnauld Desprets" w:date="2020-04-07T08:45:00Z">
            <w:rPr/>
          </w:rPrChange>
        </w:rPr>
      </w:pPr>
      <w:r w:rsidRPr="00A46BE2">
        <w:rPr>
          <w:lang w:val="en-GB"/>
          <w:rPrChange w:id="36" w:author="Arnauld Desprets" w:date="2020-04-07T08:45:00Z">
            <w:rPr/>
          </w:rPrChange>
        </w:rPr>
        <w:t>Basics on the architecture of the API Connect v2018 and terminology useful with API Connect (Presentation)</w:t>
      </w:r>
    </w:p>
    <w:p w14:paraId="17803972" w14:textId="77777777" w:rsidR="00D0102B" w:rsidRPr="00A46BE2" w:rsidRDefault="00D0102B" w:rsidP="007A0802">
      <w:pPr>
        <w:numPr>
          <w:ilvl w:val="0"/>
          <w:numId w:val="2"/>
        </w:numPr>
        <w:spacing w:before="100" w:beforeAutospacing="1" w:after="100" w:afterAutospacing="1" w:line="240" w:lineRule="auto"/>
        <w:rPr>
          <w:lang w:val="en-GB"/>
          <w:rPrChange w:id="37" w:author="Arnauld Desprets" w:date="2020-04-07T08:45:00Z">
            <w:rPr/>
          </w:rPrChange>
        </w:rPr>
      </w:pPr>
      <w:r w:rsidRPr="00A46BE2">
        <w:rPr>
          <w:lang w:val="en-GB"/>
          <w:rPrChange w:id="38" w:author="Arnauld Desprets" w:date="2020-04-07T08:45:00Z">
            <w:rPr/>
          </w:rPrChange>
        </w:rPr>
        <w:t>Installation (Presentation)</w:t>
      </w:r>
    </w:p>
    <w:p w14:paraId="2D287A25" w14:textId="77777777" w:rsidR="00D0102B" w:rsidRPr="00A46BE2" w:rsidRDefault="00D0102B" w:rsidP="007A0802">
      <w:pPr>
        <w:numPr>
          <w:ilvl w:val="0"/>
          <w:numId w:val="2"/>
        </w:numPr>
        <w:spacing w:before="100" w:beforeAutospacing="1" w:after="100" w:afterAutospacing="1" w:line="240" w:lineRule="auto"/>
        <w:rPr>
          <w:lang w:val="en-GB"/>
          <w:rPrChange w:id="39" w:author="Arnauld Desprets" w:date="2020-04-07T08:45:00Z">
            <w:rPr/>
          </w:rPrChange>
        </w:rPr>
      </w:pPr>
      <w:r w:rsidRPr="00A46BE2">
        <w:rPr>
          <w:lang w:val="en-GB"/>
          <w:rPrChange w:id="40" w:author="Arnauld Desprets" w:date="2020-04-07T08:45:00Z">
            <w:rPr/>
          </w:rPrChange>
        </w:rPr>
        <w:t>How to create and test a REST API definition (Lab)</w:t>
      </w:r>
    </w:p>
    <w:p w14:paraId="04E2ABF8" w14:textId="77777777" w:rsidR="00D0102B" w:rsidRPr="00A46BE2" w:rsidRDefault="00D0102B" w:rsidP="007A0802">
      <w:pPr>
        <w:numPr>
          <w:ilvl w:val="0"/>
          <w:numId w:val="2"/>
        </w:numPr>
        <w:spacing w:before="100" w:beforeAutospacing="1" w:after="100" w:afterAutospacing="1" w:line="240" w:lineRule="auto"/>
        <w:rPr>
          <w:lang w:val="en-GB"/>
          <w:rPrChange w:id="41" w:author="Arnauld Desprets" w:date="2020-04-07T08:45:00Z">
            <w:rPr/>
          </w:rPrChange>
        </w:rPr>
      </w:pPr>
      <w:r w:rsidRPr="00A46BE2">
        <w:rPr>
          <w:lang w:val="en-GB"/>
          <w:rPrChange w:id="42" w:author="Arnauld Desprets" w:date="2020-04-07T08:45:00Z">
            <w:rPr/>
          </w:rPrChange>
        </w:rPr>
        <w:t>How to publish an API to Bluemix (Lab)</w:t>
      </w:r>
    </w:p>
    <w:p w14:paraId="06EC0A5C" w14:textId="77777777" w:rsidR="00D0102B" w:rsidRPr="00A46BE2" w:rsidRDefault="00D0102B" w:rsidP="007A0802">
      <w:pPr>
        <w:numPr>
          <w:ilvl w:val="0"/>
          <w:numId w:val="2"/>
        </w:numPr>
        <w:spacing w:before="100" w:beforeAutospacing="1" w:after="100" w:afterAutospacing="1" w:line="240" w:lineRule="auto"/>
        <w:rPr>
          <w:lang w:val="en-GB"/>
          <w:rPrChange w:id="43" w:author="Arnauld Desprets" w:date="2020-04-07T08:45:00Z">
            <w:rPr/>
          </w:rPrChange>
        </w:rPr>
      </w:pPr>
      <w:r w:rsidRPr="00A46BE2">
        <w:rPr>
          <w:lang w:val="en-GB"/>
          <w:rPrChange w:id="44" w:author="Arnauld Desprets" w:date="2020-04-07T08:45:00Z">
            <w:rPr/>
          </w:rPrChange>
        </w:rPr>
        <w:t>How to subscribe to an API previously published and test in the portal (Lab)</w:t>
      </w:r>
    </w:p>
    <w:p w14:paraId="285626EB" w14:textId="77777777" w:rsidR="00D0102B" w:rsidRPr="00A46BE2" w:rsidRDefault="00D0102B" w:rsidP="007A0802">
      <w:pPr>
        <w:numPr>
          <w:ilvl w:val="0"/>
          <w:numId w:val="2"/>
        </w:numPr>
        <w:spacing w:before="100" w:beforeAutospacing="1" w:after="100" w:afterAutospacing="1" w:line="240" w:lineRule="auto"/>
        <w:rPr>
          <w:lang w:val="en-GB"/>
          <w:rPrChange w:id="45" w:author="Arnauld Desprets" w:date="2020-04-07T08:45:00Z">
            <w:rPr/>
          </w:rPrChange>
        </w:rPr>
      </w:pPr>
      <w:r w:rsidRPr="00A46BE2">
        <w:rPr>
          <w:lang w:val="en-GB"/>
          <w:rPrChange w:id="46" w:author="Arnauld Desprets" w:date="2020-04-07T08:45:00Z">
            <w:rPr/>
          </w:rPrChange>
        </w:rPr>
        <w:t>How to create a simple LoopBack application to implement Microservice architecture (Lab)</w:t>
      </w:r>
    </w:p>
    <w:p w14:paraId="0C1FC164" w14:textId="77777777" w:rsidR="00D0102B" w:rsidRPr="00A46BE2" w:rsidRDefault="00D0102B" w:rsidP="007A0802">
      <w:pPr>
        <w:numPr>
          <w:ilvl w:val="0"/>
          <w:numId w:val="2"/>
        </w:numPr>
        <w:spacing w:before="100" w:beforeAutospacing="1" w:after="100" w:afterAutospacing="1" w:line="240" w:lineRule="auto"/>
        <w:rPr>
          <w:lang w:val="en-GB"/>
          <w:rPrChange w:id="47" w:author="Arnauld Desprets" w:date="2020-04-07T08:45:00Z">
            <w:rPr/>
          </w:rPrChange>
        </w:rPr>
      </w:pPr>
      <w:r w:rsidRPr="00A46BE2">
        <w:rPr>
          <w:lang w:val="en-GB"/>
          <w:rPrChange w:id="48" w:author="Arnauld Desprets" w:date="2020-04-07T08:45:00Z">
            <w:rPr/>
          </w:rPrChange>
        </w:rPr>
        <w:t>How to version an API and deploy another version of an API (Lab)</w:t>
      </w:r>
    </w:p>
    <w:p w14:paraId="394ADFC3" w14:textId="77777777" w:rsidR="00D0102B" w:rsidRPr="00A46BE2" w:rsidRDefault="00D0102B" w:rsidP="007A0802">
      <w:pPr>
        <w:numPr>
          <w:ilvl w:val="0"/>
          <w:numId w:val="2"/>
        </w:numPr>
        <w:spacing w:before="100" w:beforeAutospacing="1" w:after="100" w:afterAutospacing="1" w:line="240" w:lineRule="auto"/>
        <w:rPr>
          <w:lang w:val="en-GB"/>
          <w:rPrChange w:id="49" w:author="Arnauld Desprets" w:date="2020-04-07T08:45:00Z">
            <w:rPr/>
          </w:rPrChange>
        </w:rPr>
      </w:pPr>
      <w:r w:rsidRPr="00A46BE2">
        <w:rPr>
          <w:lang w:val="en-GB"/>
          <w:rPrChange w:id="50" w:author="Arnauld Desprets" w:date="2020-04-07T08:45:00Z">
            <w:rPr/>
          </w:rPrChange>
        </w:rPr>
        <w:lastRenderedPageBreak/>
        <w:t>How to create and manage a SOAP API (Lab)</w:t>
      </w:r>
    </w:p>
    <w:p w14:paraId="08770BCB" w14:textId="77777777" w:rsidR="00D0102B" w:rsidRPr="00A46BE2" w:rsidRDefault="00D0102B" w:rsidP="007A0802">
      <w:pPr>
        <w:numPr>
          <w:ilvl w:val="0"/>
          <w:numId w:val="2"/>
        </w:numPr>
        <w:spacing w:before="100" w:beforeAutospacing="1" w:after="100" w:afterAutospacing="1" w:line="240" w:lineRule="auto"/>
        <w:rPr>
          <w:lang w:val="en-GB"/>
          <w:rPrChange w:id="51" w:author="Arnauld Desprets" w:date="2020-04-07T08:45:00Z">
            <w:rPr/>
          </w:rPrChange>
        </w:rPr>
      </w:pPr>
      <w:r w:rsidRPr="00A46BE2">
        <w:rPr>
          <w:lang w:val="en-GB"/>
          <w:rPrChange w:id="52" w:author="Arnauld Desprets" w:date="2020-04-07T08:45:00Z">
            <w:rPr/>
          </w:rPrChange>
        </w:rPr>
        <w:t>Basics about the command line apic to script recurring operations (Lab)</w:t>
      </w:r>
    </w:p>
    <w:p w14:paraId="5A0C16F4" w14:textId="77777777" w:rsidR="00D0102B" w:rsidRPr="00A46BE2" w:rsidRDefault="00D0102B" w:rsidP="007A0802">
      <w:pPr>
        <w:numPr>
          <w:ilvl w:val="0"/>
          <w:numId w:val="2"/>
        </w:numPr>
        <w:spacing w:before="100" w:beforeAutospacing="1" w:after="100" w:afterAutospacing="1" w:line="240" w:lineRule="auto"/>
        <w:rPr>
          <w:lang w:val="en-GB"/>
          <w:rPrChange w:id="53" w:author="Arnauld Desprets" w:date="2020-04-07T08:45:00Z">
            <w:rPr/>
          </w:rPrChange>
        </w:rPr>
      </w:pPr>
      <w:r w:rsidRPr="00A46BE2">
        <w:rPr>
          <w:lang w:val="en-GB"/>
          <w:rPrChange w:id="54" w:author="Arnauld Desprets" w:date="2020-04-07T08:45:00Z">
            <w:rPr/>
          </w:rPrChange>
        </w:rPr>
        <w:t>Transformation JSON to SOAP (Lab)</w:t>
      </w:r>
    </w:p>
    <w:p w14:paraId="1CD96EED" w14:textId="77777777" w:rsidR="00D0102B" w:rsidRPr="00A46BE2" w:rsidRDefault="00D0102B" w:rsidP="007A0802">
      <w:pPr>
        <w:numPr>
          <w:ilvl w:val="0"/>
          <w:numId w:val="2"/>
        </w:numPr>
        <w:spacing w:before="100" w:beforeAutospacing="1" w:after="100" w:afterAutospacing="1" w:line="240" w:lineRule="auto"/>
        <w:rPr>
          <w:lang w:val="en-GB"/>
          <w:rPrChange w:id="55" w:author="Arnauld Desprets" w:date="2020-04-07T08:45:00Z">
            <w:rPr/>
          </w:rPrChange>
        </w:rPr>
      </w:pPr>
      <w:r w:rsidRPr="00A46BE2">
        <w:rPr>
          <w:lang w:val="en-GB"/>
          <w:rPrChange w:id="56" w:author="Arnauld Desprets" w:date="2020-04-07T08:45:00Z">
            <w:rPr/>
          </w:rPrChange>
        </w:rPr>
        <w:t>API security (Lab)</w:t>
      </w:r>
    </w:p>
    <w:p w14:paraId="5C813D3B" w14:textId="77777777" w:rsidR="00D0102B" w:rsidRPr="00A46BE2" w:rsidRDefault="00D0102B" w:rsidP="00D0102B">
      <w:pPr>
        <w:pStyle w:val="Heading1"/>
        <w:rPr>
          <w:lang w:val="en-GB"/>
          <w:rPrChange w:id="57" w:author="Arnauld Desprets" w:date="2020-04-07T08:45:00Z">
            <w:rPr/>
          </w:rPrChange>
        </w:rPr>
      </w:pPr>
      <w:r w:rsidRPr="00A46BE2">
        <w:rPr>
          <w:lang w:val="en-GB"/>
          <w:rPrChange w:id="58" w:author="Arnauld Desprets" w:date="2020-04-07T08:45:00Z">
            <w:rPr/>
          </w:rPrChange>
        </w:rPr>
        <w:t>Pre-Requisites</w:t>
      </w:r>
    </w:p>
    <w:p w14:paraId="6516F70B" w14:textId="77777777" w:rsidR="00D0102B" w:rsidRPr="00A46BE2" w:rsidRDefault="00D0102B" w:rsidP="00D0102B">
      <w:pPr>
        <w:pStyle w:val="NormalWeb"/>
        <w:rPr>
          <w:lang w:val="en-GB"/>
          <w:rPrChange w:id="59" w:author="Arnauld Desprets" w:date="2020-04-07T08:45:00Z">
            <w:rPr/>
          </w:rPrChange>
        </w:rPr>
      </w:pPr>
      <w:r w:rsidRPr="00A46BE2">
        <w:rPr>
          <w:lang w:val="en-GB"/>
          <w:rPrChange w:id="60" w:author="Arnauld Desprets" w:date="2020-04-07T08:45:00Z">
            <w:rPr/>
          </w:rPrChange>
        </w:rPr>
        <w:t>It is possible in IBM API Connect to either develop locally on a developer machine or develop directly in the Manager. The user experience is very similar in both cases. Developing locally provide the benefits of being able to directly use a source control management system such as Git.</w:t>
      </w:r>
    </w:p>
    <w:p w14:paraId="3D104F71" w14:textId="77777777" w:rsidR="00D0102B" w:rsidRPr="00A46BE2" w:rsidRDefault="00D0102B" w:rsidP="007A0802">
      <w:pPr>
        <w:numPr>
          <w:ilvl w:val="0"/>
          <w:numId w:val="3"/>
        </w:numPr>
        <w:spacing w:before="100" w:beforeAutospacing="1" w:after="100" w:afterAutospacing="1" w:line="240" w:lineRule="auto"/>
        <w:rPr>
          <w:lang w:val="en-GB"/>
          <w:rPrChange w:id="61" w:author="Arnauld Desprets" w:date="2020-04-07T08:45:00Z">
            <w:rPr/>
          </w:rPrChange>
        </w:rPr>
      </w:pPr>
      <w:r w:rsidRPr="00A46BE2">
        <w:rPr>
          <w:lang w:val="en-GB"/>
          <w:rPrChange w:id="62" w:author="Arnauld Desprets" w:date="2020-04-07T08:45:00Z">
            <w:rPr/>
          </w:rPrChange>
        </w:rPr>
        <w:t>Download the Designer</w:t>
      </w:r>
    </w:p>
    <w:p w14:paraId="35C471DA" w14:textId="77777777" w:rsidR="00D0102B" w:rsidRPr="00A46BE2" w:rsidRDefault="00D0102B" w:rsidP="007A0802">
      <w:pPr>
        <w:numPr>
          <w:ilvl w:val="0"/>
          <w:numId w:val="3"/>
        </w:numPr>
        <w:spacing w:before="100" w:beforeAutospacing="1" w:after="100" w:afterAutospacing="1" w:line="240" w:lineRule="auto"/>
        <w:rPr>
          <w:lang w:val="en-GB"/>
          <w:rPrChange w:id="63" w:author="Arnauld Desprets" w:date="2020-04-07T08:45:00Z">
            <w:rPr/>
          </w:rPrChange>
        </w:rPr>
      </w:pPr>
      <w:r w:rsidRPr="00A46BE2">
        <w:rPr>
          <w:lang w:val="en-GB"/>
          <w:rPrChange w:id="64" w:author="Arnauld Desprets" w:date="2020-04-07T08:45:00Z">
            <w:rPr/>
          </w:rPrChange>
        </w:rPr>
        <w:t>Have an API Connect instance available (in our case the ICP4I instance)</w:t>
      </w:r>
    </w:p>
    <w:p w14:paraId="4C507CD4" w14:textId="77777777" w:rsidR="00D0102B" w:rsidRPr="00A46BE2" w:rsidRDefault="00D0102B" w:rsidP="007A0802">
      <w:pPr>
        <w:numPr>
          <w:ilvl w:val="0"/>
          <w:numId w:val="3"/>
        </w:numPr>
        <w:spacing w:before="100" w:beforeAutospacing="1" w:after="100" w:afterAutospacing="1" w:line="240" w:lineRule="auto"/>
        <w:rPr>
          <w:lang w:val="en-GB"/>
          <w:rPrChange w:id="65" w:author="Arnauld Desprets" w:date="2020-04-07T08:45:00Z">
            <w:rPr/>
          </w:rPrChange>
        </w:rPr>
      </w:pPr>
      <w:r w:rsidRPr="00A46BE2">
        <w:rPr>
          <w:lang w:val="en-GB"/>
          <w:rPrChange w:id="66" w:author="Arnauld Desprets" w:date="2020-04-07T08:45:00Z">
            <w:rPr/>
          </w:rPrChange>
        </w:rPr>
        <w:t xml:space="preserve">In order to perform some basic local </w:t>
      </w:r>
      <w:proofErr w:type="gramStart"/>
      <w:r w:rsidRPr="00A46BE2">
        <w:rPr>
          <w:lang w:val="en-GB"/>
          <w:rPrChange w:id="67" w:author="Arnauld Desprets" w:date="2020-04-07T08:45:00Z">
            <w:rPr/>
          </w:rPrChange>
        </w:rPr>
        <w:t>testing</w:t>
      </w:r>
      <w:proofErr w:type="gramEnd"/>
      <w:r w:rsidRPr="00A46BE2">
        <w:rPr>
          <w:lang w:val="en-GB"/>
          <w:rPrChange w:id="68" w:author="Arnauld Desprets" w:date="2020-04-07T08:45:00Z">
            <w:rPr/>
          </w:rPrChange>
        </w:rPr>
        <w:t xml:space="preserve"> we will also use the LTE - Local Test Environment which allows to perform simple testing locally. The LTE is as of today in beta.</w:t>
      </w:r>
    </w:p>
    <w:p w14:paraId="46D1B98A" w14:textId="77777777" w:rsidR="00D0102B" w:rsidRPr="00A46BE2" w:rsidRDefault="00D0102B" w:rsidP="00D0102B">
      <w:pPr>
        <w:pStyle w:val="NormalWeb"/>
        <w:rPr>
          <w:lang w:val="en-GB"/>
          <w:rPrChange w:id="69" w:author="Arnauld Desprets" w:date="2020-04-07T08:45:00Z">
            <w:rPr/>
          </w:rPrChange>
        </w:rPr>
      </w:pPr>
      <w:r w:rsidRPr="00A46BE2">
        <w:rPr>
          <w:lang w:val="en-GB"/>
          <w:rPrChange w:id="70" w:author="Arnauld Desprets" w:date="2020-04-07T08:45:00Z">
            <w:rPr/>
          </w:rPrChange>
        </w:rPr>
        <w:t xml:space="preserve">There is no need to install the designer since this is a simple executable. For the Local Test environment, I'm using </w:t>
      </w:r>
      <w:proofErr w:type="gramStart"/>
      <w:r w:rsidRPr="00A46BE2">
        <w:rPr>
          <w:lang w:val="en-GB"/>
          <w:rPrChange w:id="71" w:author="Arnauld Desprets" w:date="2020-04-07T08:45:00Z">
            <w:rPr/>
          </w:rPrChange>
        </w:rPr>
        <w:t>a</w:t>
      </w:r>
      <w:proofErr w:type="gramEnd"/>
      <w:r w:rsidRPr="00A46BE2">
        <w:rPr>
          <w:lang w:val="en-GB"/>
          <w:rPrChange w:id="72" w:author="Arnauld Desprets" w:date="2020-04-07T08:45:00Z">
            <w:rPr/>
          </w:rPrChange>
        </w:rPr>
        <w:t xml:space="preserve"> Ubuntu desktop because it is simpler to use Docker on it rather than on Windows where there are some incompatibilities between Docker and VMWare. The installation of the LTE is explained here.</w:t>
      </w:r>
    </w:p>
    <w:p w14:paraId="76C7CBE1" w14:textId="77777777" w:rsidR="00D0102B" w:rsidRPr="00A46BE2" w:rsidRDefault="00D0102B" w:rsidP="00D0102B">
      <w:pPr>
        <w:pStyle w:val="NormalWeb"/>
        <w:rPr>
          <w:lang w:val="en-GB"/>
          <w:rPrChange w:id="73" w:author="Arnauld Desprets" w:date="2020-04-07T08:45:00Z">
            <w:rPr/>
          </w:rPrChange>
        </w:rPr>
      </w:pPr>
      <w:r w:rsidRPr="00A46BE2">
        <w:rPr>
          <w:rStyle w:val="Strong"/>
          <w:lang w:val="en-GB"/>
          <w:rPrChange w:id="74" w:author="Arnauld Desprets" w:date="2020-04-07T08:45:00Z">
            <w:rPr>
              <w:rStyle w:val="Strong"/>
            </w:rPr>
          </w:rPrChange>
        </w:rPr>
        <w:t>Hint:</w:t>
      </w:r>
      <w:r w:rsidRPr="00A46BE2">
        <w:rPr>
          <w:lang w:val="en-GB"/>
          <w:rPrChange w:id="75" w:author="Arnauld Desprets" w:date="2020-04-07T08:45:00Z">
            <w:rPr/>
          </w:rPrChange>
        </w:rPr>
        <w:t xml:space="preserve"> to find the various executable for a specific version, you can find all the link in the article called IBM API Connect is available. for example, you will find an articled called </w:t>
      </w:r>
      <w:r w:rsidRPr="00A46BE2">
        <w:rPr>
          <w:rStyle w:val="Emphasis"/>
          <w:lang w:val="en-GB"/>
          <w:rPrChange w:id="76" w:author="Arnauld Desprets" w:date="2020-04-07T08:45:00Z">
            <w:rPr>
              <w:rStyle w:val="Emphasis"/>
            </w:rPr>
          </w:rPrChange>
        </w:rPr>
        <w:t>IBM API Connect V2018.4.1.8-iFix1.0 is available</w:t>
      </w:r>
      <w:r w:rsidRPr="00A46BE2">
        <w:rPr>
          <w:lang w:val="en-GB"/>
          <w:rPrChange w:id="77" w:author="Arnauld Desprets" w:date="2020-04-07T08:45:00Z">
            <w:rPr/>
          </w:rPrChange>
        </w:rPr>
        <w:t xml:space="preserve"> </w:t>
      </w:r>
      <w:r w:rsidR="00A46BE2" w:rsidRPr="00A46BE2">
        <w:rPr>
          <w:lang w:val="en-GB"/>
          <w:rPrChange w:id="78" w:author="Arnauld Desprets" w:date="2020-04-07T08:45:00Z">
            <w:rPr/>
          </w:rPrChange>
        </w:rPr>
        <w:fldChar w:fldCharType="begin"/>
      </w:r>
      <w:r w:rsidR="00A46BE2" w:rsidRPr="00A46BE2">
        <w:rPr>
          <w:lang w:val="en-GB"/>
          <w:rPrChange w:id="79" w:author="Arnauld Desprets" w:date="2020-04-07T08:45:00Z">
            <w:rPr/>
          </w:rPrChange>
        </w:rPr>
        <w:instrText xml:space="preserve"> HYPERLINK "https://www.ibm.com/support/pages/ibm-api-connect-v2018418-ifix10-available" </w:instrText>
      </w:r>
      <w:r w:rsidR="00A46BE2" w:rsidRPr="00A46BE2">
        <w:rPr>
          <w:lang w:val="en-GB"/>
          <w:rPrChange w:id="80" w:author="Arnauld Desprets" w:date="2020-04-07T08:45:00Z">
            <w:rPr/>
          </w:rPrChange>
        </w:rPr>
        <w:fldChar w:fldCharType="separate"/>
      </w:r>
      <w:r w:rsidRPr="00A46BE2">
        <w:rPr>
          <w:rStyle w:val="Hyperlink"/>
          <w:lang w:val="en-GB"/>
          <w:rPrChange w:id="81" w:author="Arnauld Desprets" w:date="2020-04-07T08:45:00Z">
            <w:rPr>
              <w:rStyle w:val="Hyperlink"/>
            </w:rPr>
          </w:rPrChange>
        </w:rPr>
        <w:t>here</w:t>
      </w:r>
      <w:r w:rsidR="00A46BE2" w:rsidRPr="00A46BE2">
        <w:rPr>
          <w:rStyle w:val="Hyperlink"/>
          <w:lang w:val="en-GB"/>
          <w:rPrChange w:id="82" w:author="Arnauld Desprets" w:date="2020-04-07T08:45:00Z">
            <w:rPr>
              <w:rStyle w:val="Hyperlink"/>
            </w:rPr>
          </w:rPrChange>
        </w:rPr>
        <w:fldChar w:fldCharType="end"/>
      </w:r>
      <w:r w:rsidRPr="00A46BE2">
        <w:rPr>
          <w:lang w:val="en-GB"/>
          <w:rPrChange w:id="83" w:author="Arnauld Desprets" w:date="2020-04-07T08:45:00Z">
            <w:rPr/>
          </w:rPrChange>
        </w:rPr>
        <w:t>. In this article, you will find the content of the fix, the link to the various images usually in Fix Central and optionally the link to the LTE.</w:t>
      </w:r>
    </w:p>
    <w:p w14:paraId="69E57464" w14:textId="77777777" w:rsidR="00D0102B" w:rsidRPr="00A46BE2" w:rsidRDefault="00D0102B" w:rsidP="00D0102B">
      <w:pPr>
        <w:pStyle w:val="Heading1"/>
        <w:rPr>
          <w:lang w:val="en-GB"/>
          <w:rPrChange w:id="84" w:author="Arnauld Desprets" w:date="2020-04-07T08:45:00Z">
            <w:rPr/>
          </w:rPrChange>
        </w:rPr>
      </w:pPr>
      <w:r w:rsidRPr="00A46BE2">
        <w:rPr>
          <w:lang w:val="en-GB"/>
          <w:rPrChange w:id="85" w:author="Arnauld Desprets" w:date="2020-04-07T08:45:00Z">
            <w:rPr/>
          </w:rPrChange>
        </w:rPr>
        <w:t>Goals of API Connect, main use cases</w:t>
      </w:r>
    </w:p>
    <w:p w14:paraId="22AF11B2" w14:textId="77777777" w:rsidR="00D0102B" w:rsidRPr="00A46BE2" w:rsidRDefault="00D0102B" w:rsidP="00D0102B">
      <w:pPr>
        <w:pStyle w:val="NormalWeb"/>
        <w:rPr>
          <w:lang w:val="en-GB"/>
          <w:rPrChange w:id="86" w:author="Arnauld Desprets" w:date="2020-04-07T08:45:00Z">
            <w:rPr/>
          </w:rPrChange>
        </w:rPr>
      </w:pPr>
      <w:r w:rsidRPr="00A46BE2">
        <w:rPr>
          <w:lang w:val="en-GB"/>
          <w:rPrChange w:id="87" w:author="Arnauld Desprets" w:date="2020-04-07T08:45:00Z">
            <w:rPr/>
          </w:rPrChange>
        </w:rPr>
        <w:t>This chapter does not intend to describe all the possible use cases of API Connect, but instead provide some simple and concrete common usages of API Connect.</w:t>
      </w:r>
    </w:p>
    <w:p w14:paraId="3146ACB0" w14:textId="77777777" w:rsidR="00D0102B" w:rsidRPr="00A46BE2" w:rsidRDefault="00D0102B" w:rsidP="00D0102B">
      <w:pPr>
        <w:pStyle w:val="Heading2"/>
        <w:rPr>
          <w:lang w:val="en-GB"/>
          <w:rPrChange w:id="88" w:author="Arnauld Desprets" w:date="2020-04-07T08:45:00Z">
            <w:rPr/>
          </w:rPrChange>
        </w:rPr>
      </w:pPr>
      <w:r w:rsidRPr="00A46BE2">
        <w:rPr>
          <w:lang w:val="en-GB"/>
          <w:rPrChange w:id="89" w:author="Arnauld Desprets" w:date="2020-04-07T08:45:00Z">
            <w:rPr/>
          </w:rPrChange>
        </w:rPr>
        <w:t>Main use cases</w:t>
      </w:r>
    </w:p>
    <w:p w14:paraId="7F5B994D" w14:textId="77777777" w:rsidR="00D0102B" w:rsidRPr="00A46BE2" w:rsidRDefault="00D0102B" w:rsidP="007A0802">
      <w:pPr>
        <w:numPr>
          <w:ilvl w:val="0"/>
          <w:numId w:val="4"/>
        </w:numPr>
        <w:spacing w:before="100" w:beforeAutospacing="1" w:after="100" w:afterAutospacing="1" w:line="240" w:lineRule="auto"/>
        <w:rPr>
          <w:lang w:val="en-GB"/>
          <w:rPrChange w:id="90" w:author="Arnauld Desprets" w:date="2020-04-07T08:45:00Z">
            <w:rPr/>
          </w:rPrChange>
        </w:rPr>
      </w:pPr>
      <w:r w:rsidRPr="00A46BE2">
        <w:rPr>
          <w:rStyle w:val="Strong"/>
          <w:lang w:val="en-GB"/>
          <w:rPrChange w:id="91" w:author="Arnauld Desprets" w:date="2020-04-07T08:45:00Z">
            <w:rPr>
              <w:rStyle w:val="Strong"/>
            </w:rPr>
          </w:rPrChange>
        </w:rPr>
        <w:t>Use case 1</w:t>
      </w:r>
      <w:r w:rsidRPr="00A46BE2">
        <w:rPr>
          <w:lang w:val="en-GB"/>
          <w:rPrChange w:id="92" w:author="Arnauld Desprets" w:date="2020-04-07T08:45:00Z">
            <w:rPr/>
          </w:rPrChange>
        </w:rPr>
        <w:t xml:space="preserve">: I have existing internal SOAP services and/or REST APIs. I want to expose and increase visibility internally and externally. I need to understand how my APIs/Services are used and apply quotas. I need to provide to secure the access. </w:t>
      </w:r>
      <w:r w:rsidRPr="00A46BE2">
        <w:rPr>
          <w:lang w:val="en-GB"/>
          <w:rPrChange w:id="93" w:author="Arnauld Desprets" w:date="2020-04-07T08:45:00Z">
            <w:rPr/>
          </w:rPrChange>
        </w:rPr>
        <w:br/>
        <w:t xml:space="preserve">Solution: Simple </w:t>
      </w:r>
      <w:proofErr w:type="spellStart"/>
      <w:r w:rsidRPr="00A46BE2">
        <w:rPr>
          <w:lang w:val="en-GB"/>
          <w:rPrChange w:id="94" w:author="Arnauld Desprets" w:date="2020-04-07T08:45:00Z">
            <w:rPr/>
          </w:rPrChange>
        </w:rPr>
        <w:t>proxyfication</w:t>
      </w:r>
      <w:proofErr w:type="spellEnd"/>
      <w:r w:rsidRPr="00A46BE2">
        <w:rPr>
          <w:lang w:val="en-GB"/>
          <w:rPrChange w:id="95" w:author="Arnauld Desprets" w:date="2020-04-07T08:45:00Z">
            <w:rPr/>
          </w:rPrChange>
        </w:rPr>
        <w:t>, not complex policies, use OOTB portal, manager.</w:t>
      </w:r>
    </w:p>
    <w:p w14:paraId="7815161B" w14:textId="77777777" w:rsidR="00D0102B" w:rsidRPr="00A46BE2" w:rsidRDefault="00D0102B" w:rsidP="007A0802">
      <w:pPr>
        <w:numPr>
          <w:ilvl w:val="0"/>
          <w:numId w:val="4"/>
        </w:numPr>
        <w:spacing w:before="100" w:beforeAutospacing="1" w:after="100" w:afterAutospacing="1" w:line="240" w:lineRule="auto"/>
        <w:rPr>
          <w:lang w:val="en-GB"/>
          <w:rPrChange w:id="96" w:author="Arnauld Desprets" w:date="2020-04-07T08:45:00Z">
            <w:rPr/>
          </w:rPrChange>
        </w:rPr>
      </w:pPr>
      <w:r w:rsidRPr="00A46BE2">
        <w:rPr>
          <w:rStyle w:val="Strong"/>
          <w:lang w:val="en-GB"/>
          <w:rPrChange w:id="97" w:author="Arnauld Desprets" w:date="2020-04-07T08:45:00Z">
            <w:rPr>
              <w:rStyle w:val="Strong"/>
            </w:rPr>
          </w:rPrChange>
        </w:rPr>
        <w:t>Use case 2</w:t>
      </w:r>
      <w:r w:rsidRPr="00A46BE2">
        <w:rPr>
          <w:lang w:val="en-GB"/>
          <w:rPrChange w:id="98" w:author="Arnauld Desprets" w:date="2020-04-07T08:45:00Z">
            <w:rPr/>
          </w:rPrChange>
        </w:rPr>
        <w:t xml:space="preserve">: All the above + my APIs/services do not have the right granularity or the right format to be used by my Apps. </w:t>
      </w:r>
      <w:r w:rsidRPr="00A46BE2">
        <w:rPr>
          <w:lang w:val="en-GB"/>
          <w:rPrChange w:id="99" w:author="Arnauld Desprets" w:date="2020-04-07T08:45:00Z">
            <w:rPr/>
          </w:rPrChange>
        </w:rPr>
        <w:br/>
        <w:t>Solution: Use map policies to adapt the interfaces, and/or use JSON &lt;-&gt; XML policies with a powerful versioning management.</w:t>
      </w:r>
    </w:p>
    <w:p w14:paraId="5BFE02D1" w14:textId="77777777" w:rsidR="00D0102B" w:rsidRPr="00A46BE2" w:rsidRDefault="00D0102B" w:rsidP="007A0802">
      <w:pPr>
        <w:numPr>
          <w:ilvl w:val="0"/>
          <w:numId w:val="4"/>
        </w:numPr>
        <w:spacing w:before="100" w:beforeAutospacing="1" w:after="100" w:afterAutospacing="1" w:line="240" w:lineRule="auto"/>
        <w:rPr>
          <w:lang w:val="en-GB"/>
          <w:rPrChange w:id="100" w:author="Arnauld Desprets" w:date="2020-04-07T08:45:00Z">
            <w:rPr/>
          </w:rPrChange>
        </w:rPr>
      </w:pPr>
      <w:r w:rsidRPr="00A46BE2">
        <w:rPr>
          <w:rStyle w:val="Strong"/>
          <w:lang w:val="en-GB"/>
          <w:rPrChange w:id="101" w:author="Arnauld Desprets" w:date="2020-04-07T08:45:00Z">
            <w:rPr>
              <w:rStyle w:val="Strong"/>
            </w:rPr>
          </w:rPrChange>
        </w:rPr>
        <w:t>Use case 3</w:t>
      </w:r>
      <w:r w:rsidRPr="00A46BE2">
        <w:rPr>
          <w:lang w:val="en-GB"/>
          <w:rPrChange w:id="102" w:author="Arnauld Desprets" w:date="2020-04-07T08:45:00Z">
            <w:rPr/>
          </w:rPrChange>
        </w:rPr>
        <w:t xml:space="preserve">: I organise a hackathon or I'm in context of co-creation with extended eco-system and I need to rapidly create APIs from data sources or from models. </w:t>
      </w:r>
      <w:r w:rsidRPr="00A46BE2">
        <w:rPr>
          <w:lang w:val="en-GB"/>
          <w:rPrChange w:id="103" w:author="Arnauld Desprets" w:date="2020-04-07T08:45:00Z">
            <w:rPr/>
          </w:rPrChange>
        </w:rPr>
        <w:br/>
      </w:r>
      <w:r w:rsidRPr="00A46BE2">
        <w:rPr>
          <w:lang w:val="en-GB"/>
          <w:rPrChange w:id="104" w:author="Arnauld Desprets" w:date="2020-04-07T08:45:00Z">
            <w:rPr/>
          </w:rPrChange>
        </w:rPr>
        <w:lastRenderedPageBreak/>
        <w:t>Solution: Create Loopback Applications and expose them as APIs. Cloud workload are good candidates.</w:t>
      </w:r>
    </w:p>
    <w:p w14:paraId="3ABEF341" w14:textId="77777777" w:rsidR="00D0102B" w:rsidRPr="00A46BE2" w:rsidRDefault="00D0102B" w:rsidP="007A0802">
      <w:pPr>
        <w:numPr>
          <w:ilvl w:val="0"/>
          <w:numId w:val="4"/>
        </w:numPr>
        <w:spacing w:before="100" w:beforeAutospacing="1" w:after="100" w:afterAutospacing="1" w:line="240" w:lineRule="auto"/>
        <w:rPr>
          <w:lang w:val="en-GB"/>
          <w:rPrChange w:id="105" w:author="Arnauld Desprets" w:date="2020-04-07T08:45:00Z">
            <w:rPr/>
          </w:rPrChange>
        </w:rPr>
      </w:pPr>
      <w:r w:rsidRPr="00A46BE2">
        <w:rPr>
          <w:rStyle w:val="Strong"/>
          <w:lang w:val="en-GB"/>
          <w:rPrChange w:id="106" w:author="Arnauld Desprets" w:date="2020-04-07T08:45:00Z">
            <w:rPr>
              <w:rStyle w:val="Strong"/>
            </w:rPr>
          </w:rPrChange>
        </w:rPr>
        <w:t>Use case 4</w:t>
      </w:r>
      <w:r w:rsidRPr="00A46BE2">
        <w:rPr>
          <w:lang w:val="en-GB"/>
          <w:rPrChange w:id="107" w:author="Arnauld Desprets" w:date="2020-04-07T08:45:00Z">
            <w:rPr/>
          </w:rPrChange>
        </w:rPr>
        <w:t xml:space="preserve">: I need </w:t>
      </w:r>
      <w:proofErr w:type="gramStart"/>
      <w:r w:rsidRPr="00A46BE2">
        <w:rPr>
          <w:lang w:val="en-GB"/>
          <w:rPrChange w:id="108" w:author="Arnauld Desprets" w:date="2020-04-07T08:45:00Z">
            <w:rPr/>
          </w:rPrChange>
        </w:rPr>
        <w:t>some kind of composition/aggregation</w:t>
      </w:r>
      <w:proofErr w:type="gramEnd"/>
      <w:r w:rsidRPr="00A46BE2">
        <w:rPr>
          <w:lang w:val="en-GB"/>
          <w:rPrChange w:id="109" w:author="Arnauld Desprets" w:date="2020-04-07T08:45:00Z">
            <w:rPr/>
          </w:rPrChange>
        </w:rPr>
        <w:t xml:space="preserve"> and expose an API. </w:t>
      </w:r>
      <w:r w:rsidRPr="00A46BE2">
        <w:rPr>
          <w:lang w:val="en-GB"/>
          <w:rPrChange w:id="110" w:author="Arnauld Desprets" w:date="2020-04-07T08:45:00Z">
            <w:rPr/>
          </w:rPrChange>
        </w:rPr>
        <w:br/>
        <w:t>Solution: Create a Loopback Application and add remote hook</w:t>
      </w:r>
    </w:p>
    <w:p w14:paraId="4A86CA99" w14:textId="77777777" w:rsidR="00D0102B" w:rsidRPr="00A46BE2" w:rsidRDefault="00D0102B" w:rsidP="00D0102B">
      <w:pPr>
        <w:pStyle w:val="Heading2"/>
        <w:rPr>
          <w:lang w:val="en-GB"/>
          <w:rPrChange w:id="111" w:author="Arnauld Desprets" w:date="2020-04-07T08:45:00Z">
            <w:rPr/>
          </w:rPrChange>
        </w:rPr>
      </w:pPr>
      <w:r w:rsidRPr="00A46BE2">
        <w:rPr>
          <w:lang w:val="en-GB"/>
          <w:rPrChange w:id="112" w:author="Arnauld Desprets" w:date="2020-04-07T08:45:00Z">
            <w:rPr/>
          </w:rPrChange>
        </w:rPr>
        <w:t>Where APIs are used in companies?</w:t>
      </w:r>
    </w:p>
    <w:p w14:paraId="30171C16" w14:textId="77777777" w:rsidR="00D0102B" w:rsidRPr="00A46BE2" w:rsidRDefault="00D0102B" w:rsidP="00D0102B">
      <w:pPr>
        <w:pStyle w:val="NormalWeb"/>
        <w:rPr>
          <w:lang w:val="en-GB"/>
          <w:rPrChange w:id="113" w:author="Arnauld Desprets" w:date="2020-04-07T08:45:00Z">
            <w:rPr/>
          </w:rPrChange>
        </w:rPr>
      </w:pPr>
      <w:r w:rsidRPr="00A46BE2">
        <w:rPr>
          <w:lang w:val="en-GB"/>
          <w:rPrChange w:id="114" w:author="Arnauld Desprets" w:date="2020-04-07T08:45:00Z">
            <w:rPr/>
          </w:rPrChange>
        </w:rPr>
        <w:t>Here is the result of Forrester study, performed in February 2017.</w:t>
      </w:r>
    </w:p>
    <w:p w14:paraId="019D3CEE" w14:textId="45946AC0" w:rsidR="00D0102B" w:rsidRPr="00A46BE2" w:rsidRDefault="00D0102B" w:rsidP="00D0102B">
      <w:pPr>
        <w:pStyle w:val="NormalWeb"/>
        <w:rPr>
          <w:lang w:val="en-GB"/>
          <w:rPrChange w:id="115" w:author="Arnauld Desprets" w:date="2020-04-07T08:45:00Z">
            <w:rPr/>
          </w:rPrChange>
        </w:rPr>
      </w:pPr>
      <w:r w:rsidRPr="00A46BE2">
        <w:rPr>
          <w:noProof/>
          <w:color w:val="0000FF"/>
          <w:lang w:val="en-GB"/>
          <w:rPrChange w:id="116" w:author="Arnauld Desprets" w:date="2020-04-07T08:45:00Z">
            <w:rPr>
              <w:noProof/>
              <w:color w:val="0000FF"/>
            </w:rPr>
          </w:rPrChange>
        </w:rPr>
        <w:drawing>
          <wp:inline distT="0" distB="0" distL="0" distR="0" wp14:anchorId="60D02576" wp14:editId="51B91CD8">
            <wp:extent cx="3745230" cy="3896360"/>
            <wp:effectExtent l="0" t="0" r="7620" b="8890"/>
            <wp:docPr id="175" name="Picture 175" descr="Forrester Study">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rester Study">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45230" cy="3896360"/>
                    </a:xfrm>
                    <a:prstGeom prst="rect">
                      <a:avLst/>
                    </a:prstGeom>
                    <a:noFill/>
                    <a:ln>
                      <a:noFill/>
                    </a:ln>
                  </pic:spPr>
                </pic:pic>
              </a:graphicData>
            </a:graphic>
          </wp:inline>
        </w:drawing>
      </w:r>
      <w:r w:rsidRPr="00A46BE2">
        <w:rPr>
          <w:lang w:val="en-GB"/>
          <w:rPrChange w:id="117" w:author="Arnauld Desprets" w:date="2020-04-07T08:45:00Z">
            <w:rPr/>
          </w:rPrChange>
        </w:rPr>
        <w:br/>
      </w:r>
      <w:r w:rsidRPr="00A46BE2">
        <w:rPr>
          <w:rStyle w:val="Emphasis"/>
          <w:lang w:val="en-GB"/>
          <w:rPrChange w:id="118" w:author="Arnauld Desprets" w:date="2020-04-07T08:45:00Z">
            <w:rPr>
              <w:rStyle w:val="Emphasis"/>
            </w:rPr>
          </w:rPrChange>
        </w:rPr>
        <w:t>Fig. 1: Forrester use cases study</w:t>
      </w:r>
    </w:p>
    <w:p w14:paraId="08372E23" w14:textId="77777777" w:rsidR="00D0102B" w:rsidRPr="00A46BE2" w:rsidRDefault="00D0102B" w:rsidP="00D0102B">
      <w:pPr>
        <w:pStyle w:val="NormalWeb"/>
        <w:rPr>
          <w:lang w:val="en-GB"/>
          <w:rPrChange w:id="119" w:author="Arnauld Desprets" w:date="2020-04-07T08:45:00Z">
            <w:rPr/>
          </w:rPrChange>
        </w:rPr>
      </w:pPr>
      <w:r w:rsidRPr="00A46BE2">
        <w:rPr>
          <w:lang w:val="en-GB"/>
          <w:rPrChange w:id="120" w:author="Arnauld Desprets" w:date="2020-04-07T08:45:00Z">
            <w:rPr/>
          </w:rPrChange>
        </w:rPr>
        <w:t>As you can see a lot of projects are using API internally, and the very visible part, the public projects represents 35%.</w:t>
      </w:r>
    </w:p>
    <w:p w14:paraId="47F1A69E" w14:textId="77777777" w:rsidR="00D0102B" w:rsidRPr="00A46BE2" w:rsidRDefault="00D0102B" w:rsidP="00D0102B">
      <w:pPr>
        <w:pStyle w:val="NormalWeb"/>
        <w:rPr>
          <w:lang w:val="en-GB"/>
          <w:rPrChange w:id="121" w:author="Arnauld Desprets" w:date="2020-04-07T08:45:00Z">
            <w:rPr/>
          </w:rPrChange>
        </w:rPr>
      </w:pPr>
      <w:r w:rsidRPr="00A46BE2">
        <w:rPr>
          <w:lang w:val="en-GB"/>
          <w:rPrChange w:id="122" w:author="Arnauld Desprets" w:date="2020-04-07T08:45:00Z">
            <w:rPr/>
          </w:rPrChange>
        </w:rPr>
        <w:t xml:space="preserve">Read the full study: The Total Economic Impact™ of an API Management Solution </w:t>
      </w:r>
      <w:r w:rsidR="00A46BE2" w:rsidRPr="00A46BE2">
        <w:rPr>
          <w:lang w:val="en-GB"/>
          <w:rPrChange w:id="123" w:author="Arnauld Desprets" w:date="2020-04-07T08:45:00Z">
            <w:rPr/>
          </w:rPrChange>
        </w:rPr>
        <w:fldChar w:fldCharType="begin"/>
      </w:r>
      <w:r w:rsidR="00A46BE2" w:rsidRPr="00A46BE2">
        <w:rPr>
          <w:lang w:val="en-GB"/>
          <w:rPrChange w:id="124" w:author="Arnauld Desprets" w:date="2020-04-07T08:45:00Z">
            <w:rPr/>
          </w:rPrChange>
        </w:rPr>
        <w:instrText xml:space="preserve"> HYPERLINK "http://ibm.biz/APICTEIstudy" </w:instrText>
      </w:r>
      <w:r w:rsidR="00A46BE2" w:rsidRPr="00A46BE2">
        <w:rPr>
          <w:lang w:val="en-GB"/>
          <w:rPrChange w:id="125" w:author="Arnauld Desprets" w:date="2020-04-07T08:45:00Z">
            <w:rPr/>
          </w:rPrChange>
        </w:rPr>
        <w:fldChar w:fldCharType="separate"/>
      </w:r>
      <w:r w:rsidRPr="00A46BE2">
        <w:rPr>
          <w:rStyle w:val="Hyperlink"/>
          <w:lang w:val="en-GB"/>
          <w:rPrChange w:id="126" w:author="Arnauld Desprets" w:date="2020-04-07T08:45:00Z">
            <w:rPr>
              <w:rStyle w:val="Hyperlink"/>
            </w:rPr>
          </w:rPrChange>
        </w:rPr>
        <w:t>http://ibm.biz/APICTEIstudy</w:t>
      </w:r>
      <w:r w:rsidR="00A46BE2" w:rsidRPr="00A46BE2">
        <w:rPr>
          <w:rStyle w:val="Hyperlink"/>
          <w:lang w:val="en-GB"/>
          <w:rPrChange w:id="127" w:author="Arnauld Desprets" w:date="2020-04-07T08:45:00Z">
            <w:rPr>
              <w:rStyle w:val="Hyperlink"/>
            </w:rPr>
          </w:rPrChange>
        </w:rPr>
        <w:fldChar w:fldCharType="end"/>
      </w:r>
    </w:p>
    <w:p w14:paraId="1C91DFB1" w14:textId="77777777" w:rsidR="00D0102B" w:rsidRPr="00A46BE2" w:rsidRDefault="00D0102B" w:rsidP="00D0102B">
      <w:pPr>
        <w:pStyle w:val="Heading1"/>
        <w:rPr>
          <w:lang w:val="en-GB"/>
          <w:rPrChange w:id="128" w:author="Arnauld Desprets" w:date="2020-04-07T08:45:00Z">
            <w:rPr/>
          </w:rPrChange>
        </w:rPr>
      </w:pPr>
      <w:r w:rsidRPr="00A46BE2">
        <w:rPr>
          <w:lang w:val="en-GB"/>
          <w:rPrChange w:id="129" w:author="Arnauld Desprets" w:date="2020-04-07T08:45:00Z">
            <w:rPr/>
          </w:rPrChange>
        </w:rPr>
        <w:t>Architecture and terminology</w:t>
      </w:r>
    </w:p>
    <w:p w14:paraId="233F54D5" w14:textId="221DA1B5" w:rsidR="00D0102B" w:rsidRPr="00A46BE2" w:rsidRDefault="00D0102B" w:rsidP="00D0102B">
      <w:pPr>
        <w:pStyle w:val="Heading2"/>
        <w:rPr>
          <w:lang w:val="en-GB"/>
          <w:rPrChange w:id="130" w:author="Arnauld Desprets" w:date="2020-04-07T08:45:00Z">
            <w:rPr/>
          </w:rPrChange>
        </w:rPr>
      </w:pPr>
      <w:r w:rsidRPr="00A46BE2">
        <w:rPr>
          <w:lang w:val="en-GB"/>
          <w:rPrChange w:id="131" w:author="Arnauld Desprets" w:date="2020-04-07T08:45:00Z">
            <w:rPr/>
          </w:rPrChange>
        </w:rPr>
        <w:t xml:space="preserve">API Connect architecture </w:t>
      </w:r>
      <w:del w:id="132" w:author="Arnauld Desprets" w:date="2020-04-07T08:44:00Z">
        <w:r w:rsidRPr="00A46BE2" w:rsidDel="00A46BE2">
          <w:rPr>
            <w:lang w:val="en-GB"/>
            <w:rPrChange w:id="133" w:author="Arnauld Desprets" w:date="2020-04-07T08:45:00Z">
              <w:rPr/>
            </w:rPrChange>
          </w:rPr>
          <w:delText>onPremise</w:delText>
        </w:r>
      </w:del>
      <w:ins w:id="134" w:author="Arnauld Desprets" w:date="2020-04-07T08:44:00Z">
        <w:r w:rsidR="00A46BE2" w:rsidRPr="00A46BE2">
          <w:rPr>
            <w:lang w:val="en-GB"/>
            <w:rPrChange w:id="135" w:author="Arnauld Desprets" w:date="2020-04-07T08:45:00Z">
              <w:rPr/>
            </w:rPrChange>
          </w:rPr>
          <w:t>on-premise</w:t>
        </w:r>
      </w:ins>
    </w:p>
    <w:p w14:paraId="4FA62673" w14:textId="77777777" w:rsidR="00D0102B" w:rsidRPr="00A46BE2" w:rsidRDefault="00D0102B" w:rsidP="00D0102B">
      <w:pPr>
        <w:pStyle w:val="Heading3"/>
        <w:rPr>
          <w:lang w:val="en-GB"/>
          <w:rPrChange w:id="136" w:author="Arnauld Desprets" w:date="2020-04-07T08:45:00Z">
            <w:rPr/>
          </w:rPrChange>
        </w:rPr>
      </w:pPr>
      <w:r w:rsidRPr="00A46BE2">
        <w:rPr>
          <w:lang w:val="en-GB"/>
          <w:rPrChange w:id="137" w:author="Arnauld Desprets" w:date="2020-04-07T08:45:00Z">
            <w:rPr/>
          </w:rPrChange>
        </w:rPr>
        <w:t>Components in IBM API Connect 2018</w:t>
      </w:r>
    </w:p>
    <w:p w14:paraId="341DF706" w14:textId="77777777" w:rsidR="00D0102B" w:rsidRPr="00A46BE2" w:rsidRDefault="00D0102B" w:rsidP="00D0102B">
      <w:pPr>
        <w:pStyle w:val="NormalWeb"/>
        <w:rPr>
          <w:lang w:val="en-GB"/>
          <w:rPrChange w:id="138" w:author="Arnauld Desprets" w:date="2020-04-07T08:45:00Z">
            <w:rPr/>
          </w:rPrChange>
        </w:rPr>
      </w:pPr>
      <w:r w:rsidRPr="00A46BE2">
        <w:rPr>
          <w:lang w:val="en-GB"/>
          <w:rPrChange w:id="139" w:author="Arnauld Desprets" w:date="2020-04-07T08:45:00Z">
            <w:rPr/>
          </w:rPrChange>
        </w:rPr>
        <w:lastRenderedPageBreak/>
        <w:t>The main components composing API Connect are:</w:t>
      </w:r>
    </w:p>
    <w:p w14:paraId="7C9A7492" w14:textId="77777777" w:rsidR="00D0102B" w:rsidRPr="00A46BE2" w:rsidRDefault="00D0102B" w:rsidP="007A0802">
      <w:pPr>
        <w:numPr>
          <w:ilvl w:val="0"/>
          <w:numId w:val="5"/>
        </w:numPr>
        <w:spacing w:before="100" w:beforeAutospacing="1" w:after="100" w:afterAutospacing="1" w:line="240" w:lineRule="auto"/>
        <w:rPr>
          <w:lang w:val="en-GB"/>
          <w:rPrChange w:id="140" w:author="Arnauld Desprets" w:date="2020-04-07T08:45:00Z">
            <w:rPr/>
          </w:rPrChange>
        </w:rPr>
      </w:pPr>
      <w:r w:rsidRPr="00A46BE2">
        <w:rPr>
          <w:lang w:val="en-GB"/>
          <w:rPrChange w:id="141" w:author="Arnauld Desprets" w:date="2020-04-07T08:45:00Z">
            <w:rPr/>
          </w:rPrChange>
        </w:rPr>
        <w:t xml:space="preserve">The </w:t>
      </w:r>
      <w:r w:rsidRPr="00A46BE2">
        <w:rPr>
          <w:rStyle w:val="Strong"/>
          <w:lang w:val="en-GB"/>
          <w:rPrChange w:id="142" w:author="Arnauld Desprets" w:date="2020-04-07T08:45:00Z">
            <w:rPr>
              <w:rStyle w:val="Strong"/>
            </w:rPr>
          </w:rPrChange>
        </w:rPr>
        <w:t>Gateway</w:t>
      </w:r>
      <w:r w:rsidRPr="00A46BE2">
        <w:rPr>
          <w:lang w:val="en-GB"/>
          <w:rPrChange w:id="143" w:author="Arnauld Desprets" w:date="2020-04-07T08:45:00Z">
            <w:rPr/>
          </w:rPrChange>
        </w:rPr>
        <w:t xml:space="preserve"> (IBM DataPower Gateway). The requests from apps are going through the gateway, policies are enforced and API events for the analytics are generated.</w:t>
      </w:r>
    </w:p>
    <w:p w14:paraId="4C770B9C" w14:textId="77777777" w:rsidR="00D0102B" w:rsidRPr="00A46BE2" w:rsidRDefault="00D0102B" w:rsidP="007A0802">
      <w:pPr>
        <w:numPr>
          <w:ilvl w:val="0"/>
          <w:numId w:val="5"/>
        </w:numPr>
        <w:spacing w:before="100" w:beforeAutospacing="1" w:after="100" w:afterAutospacing="1" w:line="240" w:lineRule="auto"/>
        <w:rPr>
          <w:lang w:val="en-GB"/>
          <w:rPrChange w:id="144" w:author="Arnauld Desprets" w:date="2020-04-07T08:45:00Z">
            <w:rPr/>
          </w:rPrChange>
        </w:rPr>
      </w:pPr>
      <w:r w:rsidRPr="00A46BE2">
        <w:rPr>
          <w:lang w:val="en-GB"/>
          <w:rPrChange w:id="145" w:author="Arnauld Desprets" w:date="2020-04-07T08:45:00Z">
            <w:rPr/>
          </w:rPrChange>
        </w:rPr>
        <w:t xml:space="preserve">The </w:t>
      </w:r>
      <w:r w:rsidRPr="00A46BE2">
        <w:rPr>
          <w:rStyle w:val="Strong"/>
          <w:lang w:val="en-GB"/>
          <w:rPrChange w:id="146" w:author="Arnauld Desprets" w:date="2020-04-07T08:45:00Z">
            <w:rPr>
              <w:rStyle w:val="Strong"/>
            </w:rPr>
          </w:rPrChange>
        </w:rPr>
        <w:t>Analytics</w:t>
      </w:r>
      <w:r w:rsidRPr="00A46BE2">
        <w:rPr>
          <w:lang w:val="en-GB"/>
          <w:rPrChange w:id="147" w:author="Arnauld Desprets" w:date="2020-04-07T08:45:00Z">
            <w:rPr/>
          </w:rPrChange>
        </w:rPr>
        <w:t xml:space="preserve"> is a full Elastic Stack deployment. This is a new feature of APIC v2018. The analytics are </w:t>
      </w:r>
      <w:proofErr w:type="spellStart"/>
      <w:r w:rsidRPr="00A46BE2">
        <w:rPr>
          <w:lang w:val="en-GB"/>
          <w:rPrChange w:id="148" w:author="Arnauld Desprets" w:date="2020-04-07T08:45:00Z">
            <w:rPr/>
          </w:rPrChange>
        </w:rPr>
        <w:t>non longer</w:t>
      </w:r>
      <w:proofErr w:type="spellEnd"/>
      <w:r w:rsidRPr="00A46BE2">
        <w:rPr>
          <w:lang w:val="en-GB"/>
          <w:rPrChange w:id="149" w:author="Arnauld Desprets" w:date="2020-04-07T08:45:00Z">
            <w:rPr/>
          </w:rPrChange>
        </w:rPr>
        <w:t xml:space="preserve"> part of the manager, which allows for true multi cloud architecture, where the Gateways can be deployed in another separated environment along the analytics which require </w:t>
      </w:r>
      <w:proofErr w:type="gramStart"/>
      <w:r w:rsidRPr="00A46BE2">
        <w:rPr>
          <w:lang w:val="en-GB"/>
          <w:rPrChange w:id="150" w:author="Arnauld Desprets" w:date="2020-04-07T08:45:00Z">
            <w:rPr/>
          </w:rPrChange>
        </w:rPr>
        <w:t>some kind of colocalization</w:t>
      </w:r>
      <w:proofErr w:type="gramEnd"/>
      <w:r w:rsidRPr="00A46BE2">
        <w:rPr>
          <w:lang w:val="en-GB"/>
          <w:rPrChange w:id="151" w:author="Arnauld Desprets" w:date="2020-04-07T08:45:00Z">
            <w:rPr/>
          </w:rPrChange>
        </w:rPr>
        <w:t xml:space="preserve"> for performance reasons. Notice that the Elastic Stack is partially optional, in the case, where you do already have your own instance. In the case, where you really do not want to use the internal analytics then it is possible to only install the ingestion part.</w:t>
      </w:r>
    </w:p>
    <w:p w14:paraId="0E054235" w14:textId="77777777" w:rsidR="00D0102B" w:rsidRPr="00A46BE2" w:rsidRDefault="00D0102B" w:rsidP="007A0802">
      <w:pPr>
        <w:numPr>
          <w:ilvl w:val="0"/>
          <w:numId w:val="5"/>
        </w:numPr>
        <w:spacing w:before="100" w:beforeAutospacing="1" w:after="100" w:afterAutospacing="1" w:line="240" w:lineRule="auto"/>
        <w:rPr>
          <w:lang w:val="en-GB"/>
          <w:rPrChange w:id="152" w:author="Arnauld Desprets" w:date="2020-04-07T08:45:00Z">
            <w:rPr/>
          </w:rPrChange>
        </w:rPr>
      </w:pPr>
      <w:r w:rsidRPr="00A46BE2">
        <w:rPr>
          <w:lang w:val="en-GB"/>
          <w:rPrChange w:id="153" w:author="Arnauld Desprets" w:date="2020-04-07T08:45:00Z">
            <w:rPr/>
          </w:rPrChange>
        </w:rPr>
        <w:t xml:space="preserve">The </w:t>
      </w:r>
      <w:r w:rsidRPr="00A46BE2">
        <w:rPr>
          <w:rStyle w:val="Strong"/>
          <w:lang w:val="en-GB"/>
          <w:rPrChange w:id="154" w:author="Arnauld Desprets" w:date="2020-04-07T08:45:00Z">
            <w:rPr>
              <w:rStyle w:val="Strong"/>
            </w:rPr>
          </w:rPrChange>
        </w:rPr>
        <w:t>Portal</w:t>
      </w:r>
      <w:r w:rsidRPr="00A46BE2">
        <w:rPr>
          <w:lang w:val="en-GB"/>
          <w:rPrChange w:id="155" w:author="Arnauld Desprets" w:date="2020-04-07T08:45:00Z">
            <w:rPr/>
          </w:rPrChange>
        </w:rPr>
        <w:t>, an open source Drupal CMS - Content Management System. For the API consumers (Apps developers), they create Apps and subscribe to API within the portal. Based on Drupal, it is highly customizable. In v2018, Drupal was updated to version 8.</w:t>
      </w:r>
    </w:p>
    <w:p w14:paraId="7AC99942" w14:textId="77777777" w:rsidR="00D0102B" w:rsidRPr="00A46BE2" w:rsidRDefault="00D0102B" w:rsidP="007A0802">
      <w:pPr>
        <w:numPr>
          <w:ilvl w:val="0"/>
          <w:numId w:val="5"/>
        </w:numPr>
        <w:spacing w:before="100" w:beforeAutospacing="1" w:after="100" w:afterAutospacing="1" w:line="240" w:lineRule="auto"/>
        <w:rPr>
          <w:lang w:val="en-GB"/>
          <w:rPrChange w:id="156" w:author="Arnauld Desprets" w:date="2020-04-07T08:45:00Z">
            <w:rPr/>
          </w:rPrChange>
        </w:rPr>
      </w:pPr>
      <w:r w:rsidRPr="00A46BE2">
        <w:rPr>
          <w:lang w:val="en-GB"/>
          <w:rPrChange w:id="157" w:author="Arnauld Desprets" w:date="2020-04-07T08:45:00Z">
            <w:rPr/>
          </w:rPrChange>
        </w:rPr>
        <w:t xml:space="preserve">The </w:t>
      </w:r>
      <w:r w:rsidRPr="00A46BE2">
        <w:rPr>
          <w:rStyle w:val="Strong"/>
          <w:lang w:val="en-GB"/>
          <w:rPrChange w:id="158" w:author="Arnauld Desprets" w:date="2020-04-07T08:45:00Z">
            <w:rPr>
              <w:rStyle w:val="Strong"/>
            </w:rPr>
          </w:rPrChange>
        </w:rPr>
        <w:t>Loopback runtime</w:t>
      </w:r>
      <w:r w:rsidRPr="00A46BE2">
        <w:rPr>
          <w:lang w:val="en-GB"/>
          <w:rPrChange w:id="159" w:author="Arnauld Desprets" w:date="2020-04-07T08:45:00Z">
            <w:rPr/>
          </w:rPrChange>
        </w:rPr>
        <w:t xml:space="preserve"> or micro services runtime. This is where the loopback applications are running. This component is originally coming from StrongLoop acquisition. Loopback applications can be created in minutes to expose data from SQL or NoSQL database </w:t>
      </w:r>
      <w:proofErr w:type="gramStart"/>
      <w:r w:rsidRPr="00A46BE2">
        <w:rPr>
          <w:lang w:val="en-GB"/>
          <w:rPrChange w:id="160" w:author="Arnauld Desprets" w:date="2020-04-07T08:45:00Z">
            <w:rPr/>
          </w:rPrChange>
        </w:rPr>
        <w:t>and also</w:t>
      </w:r>
      <w:proofErr w:type="gramEnd"/>
      <w:r w:rsidRPr="00A46BE2">
        <w:rPr>
          <w:lang w:val="en-GB"/>
          <w:rPrChange w:id="161" w:author="Arnauld Desprets" w:date="2020-04-07T08:45:00Z">
            <w:rPr/>
          </w:rPrChange>
        </w:rPr>
        <w:t xml:space="preserve"> a good place to perform composition of APIs, especially if you do not have some ESB capabilities.</w:t>
      </w:r>
    </w:p>
    <w:p w14:paraId="2309670C" w14:textId="77777777" w:rsidR="00D0102B" w:rsidRPr="00A46BE2" w:rsidRDefault="00D0102B" w:rsidP="007A0802">
      <w:pPr>
        <w:numPr>
          <w:ilvl w:val="0"/>
          <w:numId w:val="5"/>
        </w:numPr>
        <w:spacing w:before="100" w:beforeAutospacing="1" w:after="100" w:afterAutospacing="1" w:line="240" w:lineRule="auto"/>
        <w:rPr>
          <w:lang w:val="en-GB"/>
          <w:rPrChange w:id="162" w:author="Arnauld Desprets" w:date="2020-04-07T08:45:00Z">
            <w:rPr/>
          </w:rPrChange>
        </w:rPr>
      </w:pPr>
      <w:r w:rsidRPr="00A46BE2">
        <w:rPr>
          <w:lang w:val="en-GB"/>
          <w:rPrChange w:id="163" w:author="Arnauld Desprets" w:date="2020-04-07T08:45:00Z">
            <w:rPr/>
          </w:rPrChange>
        </w:rPr>
        <w:t xml:space="preserve">Associated to the Loopback runtime is the </w:t>
      </w:r>
      <w:r w:rsidRPr="00A46BE2">
        <w:rPr>
          <w:rStyle w:val="Strong"/>
          <w:lang w:val="en-GB"/>
          <w:rPrChange w:id="164" w:author="Arnauld Desprets" w:date="2020-04-07T08:45:00Z">
            <w:rPr>
              <w:rStyle w:val="Strong"/>
            </w:rPr>
          </w:rPrChange>
        </w:rPr>
        <w:t>Kubernetes</w:t>
      </w:r>
      <w:r w:rsidRPr="00A46BE2">
        <w:rPr>
          <w:lang w:val="en-GB"/>
          <w:rPrChange w:id="165" w:author="Arnauld Desprets" w:date="2020-04-07T08:45:00Z">
            <w:rPr/>
          </w:rPrChange>
        </w:rPr>
        <w:t xml:space="preserve"> that monitors the Loopback runtime and can provide advanced feature such as auto-scaling.</w:t>
      </w:r>
    </w:p>
    <w:p w14:paraId="3AC30AC1" w14:textId="77777777" w:rsidR="00D0102B" w:rsidRPr="00A46BE2" w:rsidRDefault="00D0102B" w:rsidP="007A0802">
      <w:pPr>
        <w:numPr>
          <w:ilvl w:val="0"/>
          <w:numId w:val="5"/>
        </w:numPr>
        <w:spacing w:before="100" w:beforeAutospacing="1" w:after="100" w:afterAutospacing="1" w:line="240" w:lineRule="auto"/>
        <w:rPr>
          <w:lang w:val="en-GB"/>
          <w:rPrChange w:id="166" w:author="Arnauld Desprets" w:date="2020-04-07T08:45:00Z">
            <w:rPr/>
          </w:rPrChange>
        </w:rPr>
      </w:pPr>
      <w:r w:rsidRPr="00A46BE2">
        <w:rPr>
          <w:lang w:val="en-GB"/>
          <w:rPrChange w:id="167" w:author="Arnauld Desprets" w:date="2020-04-07T08:45:00Z">
            <w:rPr/>
          </w:rPrChange>
        </w:rPr>
        <w:t xml:space="preserve">The </w:t>
      </w:r>
      <w:r w:rsidRPr="00A46BE2">
        <w:rPr>
          <w:rStyle w:val="Strong"/>
          <w:lang w:val="en-GB"/>
          <w:rPrChange w:id="168" w:author="Arnauld Desprets" w:date="2020-04-07T08:45:00Z">
            <w:rPr>
              <w:rStyle w:val="Strong"/>
            </w:rPr>
          </w:rPrChange>
        </w:rPr>
        <w:t>Designer</w:t>
      </w:r>
      <w:r w:rsidRPr="00A46BE2">
        <w:rPr>
          <w:lang w:val="en-GB"/>
          <w:rPrChange w:id="169" w:author="Arnauld Desprets" w:date="2020-04-07T08:45:00Z">
            <w:rPr/>
          </w:rPrChange>
        </w:rPr>
        <w:t>, it offers the same web experience as the manager to manage APIs and allow development on the developer's machine.</w:t>
      </w:r>
    </w:p>
    <w:p w14:paraId="67806E52" w14:textId="77777777" w:rsidR="00D0102B" w:rsidRPr="00A46BE2" w:rsidRDefault="00D0102B" w:rsidP="007A0802">
      <w:pPr>
        <w:numPr>
          <w:ilvl w:val="0"/>
          <w:numId w:val="5"/>
        </w:numPr>
        <w:spacing w:before="100" w:beforeAutospacing="1" w:after="100" w:afterAutospacing="1" w:line="240" w:lineRule="auto"/>
        <w:rPr>
          <w:lang w:val="en-GB"/>
          <w:rPrChange w:id="170" w:author="Arnauld Desprets" w:date="2020-04-07T08:45:00Z">
            <w:rPr/>
          </w:rPrChange>
        </w:rPr>
      </w:pPr>
      <w:r w:rsidRPr="00A46BE2">
        <w:rPr>
          <w:lang w:val="en-GB"/>
          <w:rPrChange w:id="171" w:author="Arnauld Desprets" w:date="2020-04-07T08:45:00Z">
            <w:rPr/>
          </w:rPrChange>
        </w:rPr>
        <w:t xml:space="preserve">The apic toolkit, really the CLI for APIC. APIC is developed in a simple manner and accessible through REST/JSON API. </w:t>
      </w:r>
      <w:proofErr w:type="gramStart"/>
      <w:r w:rsidRPr="00A46BE2">
        <w:rPr>
          <w:lang w:val="en-GB"/>
          <w:rPrChange w:id="172" w:author="Arnauld Desprets" w:date="2020-04-07T08:45:00Z">
            <w:rPr/>
          </w:rPrChange>
        </w:rPr>
        <w:t>So</w:t>
      </w:r>
      <w:proofErr w:type="gramEnd"/>
      <w:r w:rsidRPr="00A46BE2">
        <w:rPr>
          <w:lang w:val="en-GB"/>
          <w:rPrChange w:id="173" w:author="Arnauld Desprets" w:date="2020-04-07T08:45:00Z">
            <w:rPr/>
          </w:rPrChange>
        </w:rPr>
        <w:t xml:space="preserve"> the Web UI, the apic CLI are just based on those REST API. This is also a new benefit of the V2018, where we have now a complete set of supported REST API, in order to configure initially the product (APIC Cloud), the Manager and the portal.</w:t>
      </w:r>
    </w:p>
    <w:p w14:paraId="45152252" w14:textId="77777777" w:rsidR="00D0102B" w:rsidRPr="00A46BE2" w:rsidRDefault="00D0102B" w:rsidP="00D0102B">
      <w:pPr>
        <w:pStyle w:val="NormalWeb"/>
        <w:rPr>
          <w:lang w:val="en-GB"/>
          <w:rPrChange w:id="174" w:author="Arnauld Desprets" w:date="2020-04-07T08:45:00Z">
            <w:rPr/>
          </w:rPrChange>
        </w:rPr>
      </w:pPr>
      <w:r w:rsidRPr="00A46BE2">
        <w:rPr>
          <w:lang w:val="en-GB"/>
          <w:rPrChange w:id="175" w:author="Arnauld Desprets" w:date="2020-04-07T08:45:00Z">
            <w:rPr/>
          </w:rPrChange>
        </w:rPr>
        <w:t>From an architecture point of view and it is important to consider that for HA the notion of quorum arise, and I would advise to have a good understanding of what are the implications. Finally, APIC V2018 is a complete rewrite and redesigned version based on the use of Docker and Kubernetes. If you do not have a Kubernetes platform available, it is possible to use OVA that are encapsulating the Kubernetes environments. apic CLI encapsulate the kubectl/docker hiding the complexity of this platform. I would argue that even with OVA, it will be an advantage to understand Kubernetes and Docker principle.</w:t>
      </w:r>
    </w:p>
    <w:p w14:paraId="56D27828" w14:textId="77777777" w:rsidR="00D0102B" w:rsidRPr="00A46BE2" w:rsidRDefault="00D0102B" w:rsidP="00D0102B">
      <w:pPr>
        <w:pStyle w:val="NormalWeb"/>
        <w:rPr>
          <w:lang w:val="en-GB"/>
          <w:rPrChange w:id="176" w:author="Arnauld Desprets" w:date="2020-04-07T08:45:00Z">
            <w:rPr/>
          </w:rPrChange>
        </w:rPr>
      </w:pPr>
      <w:r w:rsidRPr="00A46BE2">
        <w:rPr>
          <w:lang w:val="en-GB"/>
          <w:rPrChange w:id="177" w:author="Arnauld Desprets" w:date="2020-04-07T08:45:00Z">
            <w:rPr/>
          </w:rPrChange>
        </w:rPr>
        <w:t>Below a sample of deployment of API Connect on premise. System API is a generic term to define an API implementation, for example running in WAS Liberty (JAX-RS) or an API exposed on another layer such as an ESB.</w:t>
      </w:r>
    </w:p>
    <w:p w14:paraId="63588499" w14:textId="00B6C4F9" w:rsidR="00D0102B" w:rsidRPr="00A46BE2" w:rsidRDefault="00D0102B" w:rsidP="00D0102B">
      <w:pPr>
        <w:pStyle w:val="NormalWeb"/>
        <w:rPr>
          <w:lang w:val="en-GB"/>
          <w:rPrChange w:id="178" w:author="Arnauld Desprets" w:date="2020-04-07T08:45:00Z">
            <w:rPr/>
          </w:rPrChange>
        </w:rPr>
      </w:pPr>
      <w:r w:rsidRPr="00A46BE2">
        <w:rPr>
          <w:noProof/>
          <w:color w:val="0000FF"/>
          <w:lang w:val="en-GB"/>
          <w:rPrChange w:id="179" w:author="Arnauld Desprets" w:date="2020-04-07T08:45:00Z">
            <w:rPr>
              <w:noProof/>
              <w:color w:val="0000FF"/>
            </w:rPr>
          </w:rPrChange>
        </w:rPr>
        <w:lastRenderedPageBreak/>
        <w:drawing>
          <wp:inline distT="0" distB="0" distL="0" distR="0" wp14:anchorId="2C3A168E" wp14:editId="1A38663C">
            <wp:extent cx="5943600" cy="4154805"/>
            <wp:effectExtent l="0" t="0" r="0" b="0"/>
            <wp:docPr id="174" name="Picture 174" descr="V2018 APIC Architecture">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2018 APIC Architecture">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54805"/>
                    </a:xfrm>
                    <a:prstGeom prst="rect">
                      <a:avLst/>
                    </a:prstGeom>
                    <a:noFill/>
                    <a:ln>
                      <a:noFill/>
                    </a:ln>
                  </pic:spPr>
                </pic:pic>
              </a:graphicData>
            </a:graphic>
          </wp:inline>
        </w:drawing>
      </w:r>
      <w:r w:rsidRPr="00A46BE2">
        <w:rPr>
          <w:lang w:val="en-GB"/>
          <w:rPrChange w:id="180" w:author="Arnauld Desprets" w:date="2020-04-07T08:45:00Z">
            <w:rPr/>
          </w:rPrChange>
        </w:rPr>
        <w:br/>
      </w:r>
      <w:r w:rsidRPr="00A46BE2">
        <w:rPr>
          <w:rStyle w:val="Emphasis"/>
          <w:lang w:val="en-GB"/>
          <w:rPrChange w:id="181" w:author="Arnauld Desprets" w:date="2020-04-07T08:45:00Z">
            <w:rPr>
              <w:rStyle w:val="Emphasis"/>
            </w:rPr>
          </w:rPrChange>
        </w:rPr>
        <w:t>Fig. 2: V2018 Architecture</w:t>
      </w:r>
    </w:p>
    <w:p w14:paraId="55E3DB44" w14:textId="77777777" w:rsidR="00D0102B" w:rsidRPr="00A46BE2" w:rsidRDefault="00D0102B" w:rsidP="00D0102B">
      <w:pPr>
        <w:pStyle w:val="NormalWeb"/>
        <w:rPr>
          <w:lang w:val="en-GB"/>
          <w:rPrChange w:id="182" w:author="Arnauld Desprets" w:date="2020-04-07T08:45:00Z">
            <w:rPr/>
          </w:rPrChange>
        </w:rPr>
      </w:pPr>
      <w:r w:rsidRPr="00A46BE2">
        <w:rPr>
          <w:lang w:val="en-GB"/>
          <w:rPrChange w:id="183" w:author="Arnauld Desprets" w:date="2020-04-07T08:45:00Z">
            <w:rPr/>
          </w:rPrChange>
        </w:rPr>
        <w:t xml:space="preserve">In more details some of the communications between each component in an OVA deployment non-HA. For more information, see the Required Ports between zones </w:t>
      </w:r>
      <w:r w:rsidR="00A46BE2" w:rsidRPr="00A46BE2">
        <w:rPr>
          <w:lang w:val="en-GB"/>
          <w:rPrChange w:id="184" w:author="Arnauld Desprets" w:date="2020-04-07T08:45:00Z">
            <w:rPr/>
          </w:rPrChange>
        </w:rPr>
        <w:fldChar w:fldCharType="begin"/>
      </w:r>
      <w:r w:rsidR="00A46BE2" w:rsidRPr="00A46BE2">
        <w:rPr>
          <w:lang w:val="en-GB"/>
          <w:rPrChange w:id="185" w:author="Arnauld Desprets" w:date="2020-04-07T08:45:00Z">
            <w:rPr/>
          </w:rPrChange>
        </w:rPr>
        <w:instrText xml:space="preserve"> HYPERLINK "https://www.ibm.com/support/knowledgecenter/SSMNED_2018/com.ibm.apic.install.doc/overview_apimgmt_portreqs_vmware.html" </w:instrText>
      </w:r>
      <w:r w:rsidR="00A46BE2" w:rsidRPr="00A46BE2">
        <w:rPr>
          <w:lang w:val="en-GB"/>
          <w:rPrChange w:id="186" w:author="Arnauld Desprets" w:date="2020-04-07T08:45:00Z">
            <w:rPr/>
          </w:rPrChange>
        </w:rPr>
        <w:fldChar w:fldCharType="separate"/>
      </w:r>
      <w:r w:rsidRPr="00A46BE2">
        <w:rPr>
          <w:rStyle w:val="Hyperlink"/>
          <w:lang w:val="en-GB"/>
          <w:rPrChange w:id="187" w:author="Arnauld Desprets" w:date="2020-04-07T08:45:00Z">
            <w:rPr>
              <w:rStyle w:val="Hyperlink"/>
            </w:rPr>
          </w:rPrChange>
        </w:rPr>
        <w:t>here</w:t>
      </w:r>
      <w:r w:rsidR="00A46BE2" w:rsidRPr="00A46BE2">
        <w:rPr>
          <w:rStyle w:val="Hyperlink"/>
          <w:lang w:val="en-GB"/>
          <w:rPrChange w:id="188" w:author="Arnauld Desprets" w:date="2020-04-07T08:45:00Z">
            <w:rPr>
              <w:rStyle w:val="Hyperlink"/>
            </w:rPr>
          </w:rPrChange>
        </w:rPr>
        <w:fldChar w:fldCharType="end"/>
      </w:r>
      <w:r w:rsidRPr="00A46BE2">
        <w:rPr>
          <w:lang w:val="en-GB"/>
          <w:rPrChange w:id="189" w:author="Arnauld Desprets" w:date="2020-04-07T08:45:00Z">
            <w:rPr/>
          </w:rPrChange>
        </w:rPr>
        <w:t xml:space="preserve"> for OVA deployments or </w:t>
      </w:r>
      <w:r w:rsidR="00A46BE2" w:rsidRPr="00A46BE2">
        <w:rPr>
          <w:lang w:val="en-GB"/>
          <w:rPrChange w:id="190" w:author="Arnauld Desprets" w:date="2020-04-07T08:45:00Z">
            <w:rPr/>
          </w:rPrChange>
        </w:rPr>
        <w:fldChar w:fldCharType="begin"/>
      </w:r>
      <w:r w:rsidR="00A46BE2" w:rsidRPr="00A46BE2">
        <w:rPr>
          <w:lang w:val="en-GB"/>
          <w:rPrChange w:id="191" w:author="Arnauld Desprets" w:date="2020-04-07T08:45:00Z">
            <w:rPr/>
          </w:rPrChange>
        </w:rPr>
        <w:instrText xml:space="preserve"> HYPERLINK "https://www.ibm.com/support/knowledgecenter/SSMNED_2018/com.ibm.apic.install.doc/overview_apimgmt_portreqs.html" </w:instrText>
      </w:r>
      <w:r w:rsidR="00A46BE2" w:rsidRPr="00A46BE2">
        <w:rPr>
          <w:lang w:val="en-GB"/>
          <w:rPrChange w:id="192" w:author="Arnauld Desprets" w:date="2020-04-07T08:45:00Z">
            <w:rPr/>
          </w:rPrChange>
        </w:rPr>
        <w:fldChar w:fldCharType="separate"/>
      </w:r>
      <w:r w:rsidRPr="00A46BE2">
        <w:rPr>
          <w:rStyle w:val="Hyperlink"/>
          <w:lang w:val="en-GB"/>
          <w:rPrChange w:id="193" w:author="Arnauld Desprets" w:date="2020-04-07T08:45:00Z">
            <w:rPr>
              <w:rStyle w:val="Hyperlink"/>
            </w:rPr>
          </w:rPrChange>
        </w:rPr>
        <w:t>here</w:t>
      </w:r>
      <w:r w:rsidR="00A46BE2" w:rsidRPr="00A46BE2">
        <w:rPr>
          <w:rStyle w:val="Hyperlink"/>
          <w:lang w:val="en-GB"/>
          <w:rPrChange w:id="194" w:author="Arnauld Desprets" w:date="2020-04-07T08:45:00Z">
            <w:rPr>
              <w:rStyle w:val="Hyperlink"/>
            </w:rPr>
          </w:rPrChange>
        </w:rPr>
        <w:fldChar w:fldCharType="end"/>
      </w:r>
      <w:r w:rsidRPr="00A46BE2">
        <w:rPr>
          <w:lang w:val="en-GB"/>
          <w:rPrChange w:id="195" w:author="Arnauld Desprets" w:date="2020-04-07T08:45:00Z">
            <w:rPr/>
          </w:rPrChange>
        </w:rPr>
        <w:t xml:space="preserve"> for Kubernetes deployments.</w:t>
      </w:r>
    </w:p>
    <w:p w14:paraId="215F98F2" w14:textId="55532C75" w:rsidR="00D0102B" w:rsidRPr="00A46BE2" w:rsidRDefault="00D0102B" w:rsidP="00D0102B">
      <w:pPr>
        <w:pStyle w:val="NormalWeb"/>
        <w:rPr>
          <w:lang w:val="en-GB"/>
          <w:rPrChange w:id="196" w:author="Arnauld Desprets" w:date="2020-04-07T08:45:00Z">
            <w:rPr/>
          </w:rPrChange>
        </w:rPr>
      </w:pPr>
      <w:r w:rsidRPr="00A46BE2">
        <w:rPr>
          <w:noProof/>
          <w:color w:val="0000FF"/>
          <w:lang w:val="en-GB"/>
          <w:rPrChange w:id="197" w:author="Arnauld Desprets" w:date="2020-04-07T08:45:00Z">
            <w:rPr>
              <w:noProof/>
              <w:color w:val="0000FF"/>
            </w:rPr>
          </w:rPrChange>
        </w:rPr>
        <w:lastRenderedPageBreak/>
        <w:drawing>
          <wp:inline distT="0" distB="0" distL="0" distR="0" wp14:anchorId="4B8014A3" wp14:editId="59CE2AF7">
            <wp:extent cx="5943600" cy="3796665"/>
            <wp:effectExtent l="0" t="0" r="0" b="0"/>
            <wp:docPr id="173" name="Picture 173" descr="V2018 APIC communications">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2018 APIC communications">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r w:rsidRPr="00A46BE2">
        <w:rPr>
          <w:lang w:val="en-GB"/>
          <w:rPrChange w:id="198" w:author="Arnauld Desprets" w:date="2020-04-07T08:45:00Z">
            <w:rPr/>
          </w:rPrChange>
        </w:rPr>
        <w:br/>
      </w:r>
      <w:r w:rsidRPr="00A46BE2">
        <w:rPr>
          <w:rStyle w:val="Emphasis"/>
          <w:lang w:val="en-GB"/>
          <w:rPrChange w:id="199" w:author="Arnauld Desprets" w:date="2020-04-07T08:45:00Z">
            <w:rPr>
              <w:rStyle w:val="Emphasis"/>
            </w:rPr>
          </w:rPrChange>
        </w:rPr>
        <w:t>Fig. 3: Communications between components</w:t>
      </w:r>
    </w:p>
    <w:p w14:paraId="6B7B3C33" w14:textId="77777777" w:rsidR="00D0102B" w:rsidRPr="00A46BE2" w:rsidRDefault="00D0102B" w:rsidP="00D0102B">
      <w:pPr>
        <w:pStyle w:val="Heading3"/>
        <w:rPr>
          <w:lang w:val="en-GB"/>
          <w:rPrChange w:id="200" w:author="Arnauld Desprets" w:date="2020-04-07T08:45:00Z">
            <w:rPr/>
          </w:rPrChange>
        </w:rPr>
      </w:pPr>
      <w:r w:rsidRPr="00A46BE2">
        <w:rPr>
          <w:lang w:val="en-GB"/>
          <w:rPrChange w:id="201" w:author="Arnauld Desprets" w:date="2020-04-07T08:45:00Z">
            <w:rPr/>
          </w:rPrChange>
        </w:rPr>
        <w:t>A word on quorum</w:t>
      </w:r>
    </w:p>
    <w:p w14:paraId="71C16AE2" w14:textId="77777777" w:rsidR="00D0102B" w:rsidRPr="00A46BE2" w:rsidRDefault="00D0102B" w:rsidP="00D0102B">
      <w:pPr>
        <w:pStyle w:val="NormalWeb"/>
        <w:rPr>
          <w:lang w:val="en-GB"/>
          <w:rPrChange w:id="202" w:author="Arnauld Desprets" w:date="2020-04-07T08:45:00Z">
            <w:rPr/>
          </w:rPrChange>
        </w:rPr>
      </w:pPr>
      <w:r w:rsidRPr="00A46BE2">
        <w:rPr>
          <w:lang w:val="en-GB"/>
          <w:rPrChange w:id="203" w:author="Arnauld Desprets" w:date="2020-04-07T08:45:00Z">
            <w:rPr/>
          </w:rPrChange>
        </w:rPr>
        <w:t xml:space="preserve">Nowadays a lot of systems containing data are distributed. This increases availability but at the same time data consistency between the various instances is highly required. There are several strategies to support this requirement, active-passive, active-active where it becomes a little bit more difficult. One approach to solve this is to use the notion of quorum, where using a simple mathematical decision (N-1)/2 a decision can be taken to identify whether the system should be shut down in order to avoid data corruption or to keep the system available but alert that data corruption has occurred and some reconciliation work may have to happen. Many components in API Connect or related to API Connect are based on distributed databases. Kubernetes etcd, Elastic Stack, Cassandra, Redis, etc ... When you design your topology, I would really advise that you understand what you want, what can be done and what may happen if losing quorum, how the individual component will behave. You should also perform some disaster testing according what you try to achieve. There are a lot of literature on this topic available. One final word, for fun, remember that </w:t>
      </w:r>
      <w:r w:rsidRPr="00A46BE2">
        <w:rPr>
          <w:rFonts w:ascii="Cambria Math" w:hAnsi="Cambria Math" w:cs="Cambria Math"/>
          <w:lang w:val="en-GB"/>
          <w:rPrChange w:id="204" w:author="Arnauld Desprets" w:date="2020-04-07T08:45:00Z">
            <w:rPr>
              <w:rFonts w:ascii="Cambria Math" w:hAnsi="Cambria Math" w:cs="Cambria Math"/>
            </w:rPr>
          </w:rPrChange>
        </w:rPr>
        <w:t>∀</w:t>
      </w:r>
      <w:r w:rsidRPr="00A46BE2">
        <w:rPr>
          <w:lang w:val="en-GB"/>
          <w:rPrChange w:id="205" w:author="Arnauld Desprets" w:date="2020-04-07T08:45:00Z">
            <w:rPr/>
          </w:rPrChange>
        </w:rPr>
        <w:t xml:space="preserve"> n </w:t>
      </w:r>
      <w:r w:rsidRPr="00A46BE2">
        <w:rPr>
          <w:rFonts w:ascii="Cambria Math" w:hAnsi="Cambria Math" w:cs="Cambria Math"/>
          <w:lang w:val="en-GB"/>
          <w:rPrChange w:id="206" w:author="Arnauld Desprets" w:date="2020-04-07T08:45:00Z">
            <w:rPr>
              <w:rFonts w:ascii="Cambria Math" w:hAnsi="Cambria Math" w:cs="Cambria Math"/>
            </w:rPr>
          </w:rPrChange>
        </w:rPr>
        <w:t>∈</w:t>
      </w:r>
      <w:r w:rsidRPr="00A46BE2">
        <w:rPr>
          <w:lang w:val="en-GB"/>
          <w:rPrChange w:id="207" w:author="Arnauld Desprets" w:date="2020-04-07T08:45:00Z">
            <w:rPr/>
          </w:rPrChange>
        </w:rPr>
        <w:t xml:space="preserve"> ℕ (n-1)/2 &lt; n/2 , that means that if you lose half of your instances you are in trouble and you need to start worrying about what is happening!</w:t>
      </w:r>
    </w:p>
    <w:p w14:paraId="242E51C5" w14:textId="77777777" w:rsidR="00D0102B" w:rsidRPr="00A46BE2" w:rsidRDefault="00D0102B" w:rsidP="00D0102B">
      <w:pPr>
        <w:pStyle w:val="Heading2"/>
        <w:rPr>
          <w:lang w:val="en-GB"/>
          <w:rPrChange w:id="208" w:author="Arnauld Desprets" w:date="2020-04-07T08:45:00Z">
            <w:rPr/>
          </w:rPrChange>
        </w:rPr>
      </w:pPr>
      <w:r w:rsidRPr="00A46BE2">
        <w:rPr>
          <w:lang w:val="en-GB"/>
          <w:rPrChange w:id="209" w:author="Arnauld Desprets" w:date="2020-04-07T08:45:00Z">
            <w:rPr/>
          </w:rPrChange>
        </w:rPr>
        <w:t>Terminology</w:t>
      </w:r>
    </w:p>
    <w:p w14:paraId="2003BB2D" w14:textId="5CE1EE7C" w:rsidR="00D0102B" w:rsidRPr="00A46BE2" w:rsidRDefault="00D0102B" w:rsidP="007A0802">
      <w:pPr>
        <w:numPr>
          <w:ilvl w:val="0"/>
          <w:numId w:val="6"/>
        </w:numPr>
        <w:spacing w:before="100" w:beforeAutospacing="1" w:after="100" w:afterAutospacing="1" w:line="240" w:lineRule="auto"/>
        <w:rPr>
          <w:lang w:val="en-GB"/>
          <w:rPrChange w:id="210" w:author="Arnauld Desprets" w:date="2020-04-07T08:45:00Z">
            <w:rPr/>
          </w:rPrChange>
        </w:rPr>
      </w:pPr>
      <w:r w:rsidRPr="00A46BE2">
        <w:rPr>
          <w:lang w:val="en-GB"/>
          <w:rPrChange w:id="211" w:author="Arnauld Desprets" w:date="2020-04-07T08:45:00Z">
            <w:rPr/>
          </w:rPrChange>
        </w:rPr>
        <w:t xml:space="preserve">An </w:t>
      </w:r>
      <w:r w:rsidRPr="00A46BE2">
        <w:rPr>
          <w:rStyle w:val="Strong"/>
          <w:lang w:val="en-GB"/>
          <w:rPrChange w:id="212" w:author="Arnauld Desprets" w:date="2020-04-07T08:45:00Z">
            <w:rPr>
              <w:rStyle w:val="Strong"/>
            </w:rPr>
          </w:rPrChange>
        </w:rPr>
        <w:t>Organization</w:t>
      </w:r>
      <w:r w:rsidRPr="00A46BE2">
        <w:rPr>
          <w:lang w:val="en-GB"/>
          <w:rPrChange w:id="213" w:author="Arnauld Desprets" w:date="2020-04-07T08:45:00Z">
            <w:rPr/>
          </w:rPrChange>
        </w:rPr>
        <w:t xml:space="preserve">: It is the highest logical level of </w:t>
      </w:r>
      <w:del w:id="214" w:author="Arnauld Desprets" w:date="2020-04-07T08:46:00Z">
        <w:r w:rsidRPr="00A46BE2" w:rsidDel="00A46BE2">
          <w:rPr>
            <w:lang w:val="en-GB"/>
            <w:rPrChange w:id="215" w:author="Arnauld Desprets" w:date="2020-04-07T08:45:00Z">
              <w:rPr/>
            </w:rPrChange>
          </w:rPr>
          <w:delText>separation,</w:delText>
        </w:r>
      </w:del>
      <w:ins w:id="216" w:author="Arnauld Desprets" w:date="2020-04-07T08:46:00Z">
        <w:r w:rsidR="00A46BE2" w:rsidRPr="00A46BE2">
          <w:rPr>
            <w:lang w:val="en-GB"/>
          </w:rPr>
          <w:t>separation;</w:t>
        </w:r>
      </w:ins>
      <w:r w:rsidRPr="00A46BE2">
        <w:rPr>
          <w:lang w:val="en-GB"/>
          <w:rPrChange w:id="217" w:author="Arnauld Desprets" w:date="2020-04-07T08:45:00Z">
            <w:rPr/>
          </w:rPrChange>
        </w:rPr>
        <w:t xml:space="preserve"> it may provide multitenancy if required. An organization has its own catalog, members, resources, etc ... It is managed from the cloud console (not the manager).</w:t>
      </w:r>
    </w:p>
    <w:p w14:paraId="4A306133" w14:textId="77777777" w:rsidR="00D0102B" w:rsidRPr="00A46BE2" w:rsidRDefault="00D0102B" w:rsidP="007A0802">
      <w:pPr>
        <w:numPr>
          <w:ilvl w:val="0"/>
          <w:numId w:val="6"/>
        </w:numPr>
        <w:spacing w:before="100" w:beforeAutospacing="1" w:after="100" w:afterAutospacing="1" w:line="240" w:lineRule="auto"/>
        <w:rPr>
          <w:lang w:val="en-GB"/>
          <w:rPrChange w:id="218" w:author="Arnauld Desprets" w:date="2020-04-07T08:45:00Z">
            <w:rPr/>
          </w:rPrChange>
        </w:rPr>
      </w:pPr>
      <w:r w:rsidRPr="00A46BE2">
        <w:rPr>
          <w:lang w:val="en-GB"/>
          <w:rPrChange w:id="219" w:author="Arnauld Desprets" w:date="2020-04-07T08:45:00Z">
            <w:rPr/>
          </w:rPrChange>
        </w:rPr>
        <w:lastRenderedPageBreak/>
        <w:t xml:space="preserve">An </w:t>
      </w:r>
      <w:r w:rsidRPr="00A46BE2">
        <w:rPr>
          <w:rStyle w:val="Strong"/>
          <w:lang w:val="en-GB"/>
          <w:rPrChange w:id="220" w:author="Arnauld Desprets" w:date="2020-04-07T08:45:00Z">
            <w:rPr>
              <w:rStyle w:val="Strong"/>
            </w:rPr>
          </w:rPrChange>
        </w:rPr>
        <w:t>API</w:t>
      </w:r>
      <w:r w:rsidRPr="00A46BE2">
        <w:rPr>
          <w:lang w:val="en-GB"/>
          <w:rPrChange w:id="221" w:author="Arnauld Desprets" w:date="2020-04-07T08:45:00Z">
            <w:rPr/>
          </w:rPrChange>
        </w:rPr>
        <w:t>: Can be SOAP or REpresentational State Transfer - REST API defined with an Open API definition (Swagger) as a YAML file. One API = one yaml file though WSDLs and Schema are separated in a zip file for a SOAP API.</w:t>
      </w:r>
    </w:p>
    <w:p w14:paraId="3D0DAFAE" w14:textId="77777777" w:rsidR="00D0102B" w:rsidRPr="00A46BE2" w:rsidRDefault="00D0102B" w:rsidP="007A0802">
      <w:pPr>
        <w:numPr>
          <w:ilvl w:val="0"/>
          <w:numId w:val="6"/>
        </w:numPr>
        <w:spacing w:before="100" w:beforeAutospacing="1" w:after="100" w:afterAutospacing="1" w:line="240" w:lineRule="auto"/>
        <w:rPr>
          <w:lang w:val="en-GB"/>
          <w:rPrChange w:id="222" w:author="Arnauld Desprets" w:date="2020-04-07T08:45:00Z">
            <w:rPr/>
          </w:rPrChange>
        </w:rPr>
      </w:pPr>
      <w:r w:rsidRPr="00A46BE2">
        <w:rPr>
          <w:lang w:val="en-GB"/>
          <w:rPrChange w:id="223" w:author="Arnauld Desprets" w:date="2020-04-07T08:45:00Z">
            <w:rPr/>
          </w:rPrChange>
        </w:rPr>
        <w:t xml:space="preserve">A </w:t>
      </w:r>
      <w:r w:rsidRPr="00A46BE2">
        <w:rPr>
          <w:rStyle w:val="Strong"/>
          <w:lang w:val="en-GB"/>
          <w:rPrChange w:id="224" w:author="Arnauld Desprets" w:date="2020-04-07T08:45:00Z">
            <w:rPr>
              <w:rStyle w:val="Strong"/>
            </w:rPr>
          </w:rPrChange>
        </w:rPr>
        <w:t>Plan</w:t>
      </w:r>
      <w:r w:rsidRPr="00A46BE2">
        <w:rPr>
          <w:lang w:val="en-GB"/>
          <w:rPrChange w:id="225" w:author="Arnauld Desprets" w:date="2020-04-07T08:45:00Z">
            <w:rPr/>
          </w:rPrChange>
        </w:rPr>
        <w:t>: this is where we specify the quotas and if an approval is needed to subscribe to a Product/API.</w:t>
      </w:r>
    </w:p>
    <w:p w14:paraId="51196AFF" w14:textId="77777777" w:rsidR="00D0102B" w:rsidRPr="00A46BE2" w:rsidRDefault="00D0102B" w:rsidP="007A0802">
      <w:pPr>
        <w:numPr>
          <w:ilvl w:val="0"/>
          <w:numId w:val="6"/>
        </w:numPr>
        <w:spacing w:before="100" w:beforeAutospacing="1" w:after="100" w:afterAutospacing="1" w:line="240" w:lineRule="auto"/>
        <w:rPr>
          <w:lang w:val="en-GB"/>
          <w:rPrChange w:id="226" w:author="Arnauld Desprets" w:date="2020-04-07T08:45:00Z">
            <w:rPr/>
          </w:rPrChange>
        </w:rPr>
      </w:pPr>
      <w:r w:rsidRPr="00A46BE2">
        <w:rPr>
          <w:lang w:val="en-GB"/>
          <w:rPrChange w:id="227" w:author="Arnauld Desprets" w:date="2020-04-07T08:45:00Z">
            <w:rPr/>
          </w:rPrChange>
        </w:rPr>
        <w:t xml:space="preserve">A </w:t>
      </w:r>
      <w:r w:rsidRPr="00A46BE2">
        <w:rPr>
          <w:rStyle w:val="Strong"/>
          <w:lang w:val="en-GB"/>
          <w:rPrChange w:id="228" w:author="Arnauld Desprets" w:date="2020-04-07T08:45:00Z">
            <w:rPr>
              <w:rStyle w:val="Strong"/>
            </w:rPr>
          </w:rPrChange>
        </w:rPr>
        <w:t>Product</w:t>
      </w:r>
      <w:r w:rsidRPr="00A46BE2">
        <w:rPr>
          <w:lang w:val="en-GB"/>
          <w:rPrChange w:id="229" w:author="Arnauld Desprets" w:date="2020-04-07T08:45:00Z">
            <w:rPr/>
          </w:rPrChange>
        </w:rPr>
        <w:t>: this is an aggregation of APIs, and one or many plans associated to those APIs. This is what is published to a catalog. One Product = one yaml file.</w:t>
      </w:r>
    </w:p>
    <w:p w14:paraId="572A88BC" w14:textId="77777777" w:rsidR="00D0102B" w:rsidRPr="00A46BE2" w:rsidRDefault="00D0102B" w:rsidP="007A0802">
      <w:pPr>
        <w:numPr>
          <w:ilvl w:val="0"/>
          <w:numId w:val="6"/>
        </w:numPr>
        <w:spacing w:before="100" w:beforeAutospacing="1" w:after="100" w:afterAutospacing="1" w:line="240" w:lineRule="auto"/>
        <w:rPr>
          <w:lang w:val="en-GB"/>
          <w:rPrChange w:id="230" w:author="Arnauld Desprets" w:date="2020-04-07T08:45:00Z">
            <w:rPr/>
          </w:rPrChange>
        </w:rPr>
      </w:pPr>
      <w:r w:rsidRPr="00A46BE2">
        <w:rPr>
          <w:lang w:val="en-GB"/>
          <w:rPrChange w:id="231" w:author="Arnauld Desprets" w:date="2020-04-07T08:45:00Z">
            <w:rPr/>
          </w:rPrChange>
        </w:rPr>
        <w:t xml:space="preserve">A </w:t>
      </w:r>
      <w:r w:rsidRPr="00A46BE2">
        <w:rPr>
          <w:rStyle w:val="Strong"/>
          <w:lang w:val="en-GB"/>
          <w:rPrChange w:id="232" w:author="Arnauld Desprets" w:date="2020-04-07T08:45:00Z">
            <w:rPr>
              <w:rStyle w:val="Strong"/>
            </w:rPr>
          </w:rPrChange>
        </w:rPr>
        <w:t>Catalog</w:t>
      </w:r>
      <w:r w:rsidRPr="00A46BE2">
        <w:rPr>
          <w:lang w:val="en-GB"/>
          <w:rPrChange w:id="233" w:author="Arnauld Desprets" w:date="2020-04-07T08:45:00Z">
            <w:rPr/>
          </w:rPrChange>
        </w:rPr>
        <w:t>: it's relates to a cluster of gateways and a portal. It sounds like an environment, but it also contains a business dimension. For example, good names for a catalog are Sandbox, Dev, Production, CRM (for my CRM APIs exposed to a specific population), etc ...</w:t>
      </w:r>
    </w:p>
    <w:p w14:paraId="15CC74CF" w14:textId="77777777" w:rsidR="00D0102B" w:rsidRPr="00A46BE2" w:rsidRDefault="00D0102B" w:rsidP="007A0802">
      <w:pPr>
        <w:numPr>
          <w:ilvl w:val="0"/>
          <w:numId w:val="6"/>
        </w:numPr>
        <w:spacing w:before="100" w:beforeAutospacing="1" w:after="100" w:afterAutospacing="1" w:line="240" w:lineRule="auto"/>
        <w:rPr>
          <w:lang w:val="en-GB"/>
          <w:rPrChange w:id="234" w:author="Arnauld Desprets" w:date="2020-04-07T08:45:00Z">
            <w:rPr/>
          </w:rPrChange>
        </w:rPr>
      </w:pPr>
      <w:r w:rsidRPr="00A46BE2">
        <w:rPr>
          <w:lang w:val="en-GB"/>
          <w:rPrChange w:id="235" w:author="Arnauld Desprets" w:date="2020-04-07T08:45:00Z">
            <w:rPr/>
          </w:rPrChange>
        </w:rPr>
        <w:t xml:space="preserve">An API Connect </w:t>
      </w:r>
      <w:r w:rsidRPr="00A46BE2">
        <w:rPr>
          <w:rStyle w:val="Strong"/>
          <w:lang w:val="en-GB"/>
          <w:rPrChange w:id="236" w:author="Arnauld Desprets" w:date="2020-04-07T08:45:00Z">
            <w:rPr>
              <w:rStyle w:val="Strong"/>
            </w:rPr>
          </w:rPrChange>
        </w:rPr>
        <w:t>Cloud</w:t>
      </w:r>
      <w:r w:rsidRPr="00A46BE2">
        <w:rPr>
          <w:lang w:val="en-GB"/>
          <w:rPrChange w:id="237" w:author="Arnauld Desprets" w:date="2020-04-07T08:45:00Z">
            <w:rPr/>
          </w:rPrChange>
        </w:rPr>
        <w:t>: not to be confused with a cloud infrastructure/platform, it is a combination of gateways clusters, managers cluster, portal clusters and loopback applications runtimes. Usually a customer will have one, two, sometime three or more API Connect clouds, based on its organization and needs to separate the infrastructures.</w:t>
      </w:r>
    </w:p>
    <w:p w14:paraId="5FA9DAE0" w14:textId="77777777" w:rsidR="00D0102B" w:rsidRPr="00A46BE2" w:rsidRDefault="00D0102B" w:rsidP="007A0802">
      <w:pPr>
        <w:numPr>
          <w:ilvl w:val="0"/>
          <w:numId w:val="6"/>
        </w:numPr>
        <w:spacing w:before="100" w:beforeAutospacing="1" w:after="100" w:afterAutospacing="1" w:line="240" w:lineRule="auto"/>
        <w:rPr>
          <w:lang w:val="en-GB"/>
          <w:rPrChange w:id="238" w:author="Arnauld Desprets" w:date="2020-04-07T08:45:00Z">
            <w:rPr/>
          </w:rPrChange>
        </w:rPr>
      </w:pPr>
      <w:r w:rsidRPr="00A46BE2">
        <w:rPr>
          <w:rStyle w:val="Strong"/>
          <w:lang w:val="en-GB"/>
          <w:rPrChange w:id="239" w:author="Arnauld Desprets" w:date="2020-04-07T08:45:00Z">
            <w:rPr>
              <w:rStyle w:val="Strong"/>
            </w:rPr>
          </w:rPrChange>
        </w:rPr>
        <w:t>Assembly panel</w:t>
      </w:r>
      <w:r w:rsidRPr="00A46BE2">
        <w:rPr>
          <w:lang w:val="en-GB"/>
          <w:rPrChange w:id="240" w:author="Arnauld Desprets" w:date="2020-04-07T08:45:00Z">
            <w:rPr/>
          </w:rPrChange>
        </w:rPr>
        <w:t xml:space="preserve">: this is where we specify the policies to be executed in the gateway for each </w:t>
      </w:r>
      <w:proofErr w:type="gramStart"/>
      <w:r w:rsidRPr="00A46BE2">
        <w:rPr>
          <w:lang w:val="en-GB"/>
          <w:rPrChange w:id="241" w:author="Arnauld Desprets" w:date="2020-04-07T08:45:00Z">
            <w:rPr/>
          </w:rPrChange>
        </w:rPr>
        <w:t>transactions</w:t>
      </w:r>
      <w:proofErr w:type="gramEnd"/>
      <w:r w:rsidRPr="00A46BE2">
        <w:rPr>
          <w:lang w:val="en-GB"/>
          <w:rPrChange w:id="242" w:author="Arnauld Desprets" w:date="2020-04-07T08:45:00Z">
            <w:rPr/>
          </w:rPrChange>
        </w:rPr>
        <w:t>.</w:t>
      </w:r>
    </w:p>
    <w:p w14:paraId="123EADA0" w14:textId="77777777" w:rsidR="00D0102B" w:rsidRPr="00A46BE2" w:rsidRDefault="00D0102B" w:rsidP="00D0102B">
      <w:pPr>
        <w:pStyle w:val="Heading2"/>
        <w:rPr>
          <w:lang w:val="en-GB"/>
          <w:rPrChange w:id="243" w:author="Arnauld Desprets" w:date="2020-04-07T08:45:00Z">
            <w:rPr/>
          </w:rPrChange>
        </w:rPr>
      </w:pPr>
      <w:r w:rsidRPr="00A46BE2">
        <w:rPr>
          <w:lang w:val="en-GB"/>
          <w:rPrChange w:id="244" w:author="Arnauld Desprets" w:date="2020-04-07T08:45:00Z">
            <w:rPr/>
          </w:rPrChange>
        </w:rPr>
        <w:t>Concepts maps</w:t>
      </w:r>
    </w:p>
    <w:p w14:paraId="09979C55" w14:textId="77777777" w:rsidR="00D0102B" w:rsidRPr="00A46BE2" w:rsidRDefault="00D0102B" w:rsidP="00D0102B">
      <w:pPr>
        <w:pStyle w:val="NormalWeb"/>
        <w:rPr>
          <w:lang w:val="en-GB"/>
          <w:rPrChange w:id="245" w:author="Arnauld Desprets" w:date="2020-04-07T08:45:00Z">
            <w:rPr/>
          </w:rPrChange>
        </w:rPr>
      </w:pPr>
      <w:r w:rsidRPr="00A46BE2">
        <w:rPr>
          <w:lang w:val="en-GB"/>
          <w:rPrChange w:id="246" w:author="Arnauld Desprets" w:date="2020-04-07T08:45:00Z">
            <w:rPr/>
          </w:rPrChange>
        </w:rPr>
        <w:t>Below the concepts related to the overall product. There are many ways to choose the right deployment based on requirements.</w:t>
      </w:r>
    </w:p>
    <w:p w14:paraId="18552E1E" w14:textId="77777777" w:rsidR="00D0102B" w:rsidRPr="00A46BE2" w:rsidRDefault="00D0102B" w:rsidP="00D0102B">
      <w:pPr>
        <w:pStyle w:val="NormalWeb"/>
        <w:rPr>
          <w:lang w:val="en-GB"/>
          <w:rPrChange w:id="247" w:author="Arnauld Desprets" w:date="2020-04-07T08:45:00Z">
            <w:rPr/>
          </w:rPrChange>
        </w:rPr>
      </w:pPr>
      <w:r w:rsidRPr="00A46BE2">
        <w:rPr>
          <w:lang w:val="en-GB"/>
          <w:rPrChange w:id="248" w:author="Arnauld Desprets" w:date="2020-04-07T08:45:00Z">
            <w:rPr/>
          </w:rPrChange>
        </w:rPr>
        <w:t>The questions to ask:</w:t>
      </w:r>
    </w:p>
    <w:p w14:paraId="16D6E215" w14:textId="77777777" w:rsidR="00D0102B" w:rsidRPr="00A46BE2" w:rsidRDefault="00D0102B" w:rsidP="007A0802">
      <w:pPr>
        <w:numPr>
          <w:ilvl w:val="0"/>
          <w:numId w:val="7"/>
        </w:numPr>
        <w:spacing w:before="100" w:beforeAutospacing="1" w:after="100" w:afterAutospacing="1" w:line="240" w:lineRule="auto"/>
        <w:rPr>
          <w:lang w:val="en-GB"/>
          <w:rPrChange w:id="249" w:author="Arnauld Desprets" w:date="2020-04-07T08:45:00Z">
            <w:rPr/>
          </w:rPrChange>
        </w:rPr>
      </w:pPr>
      <w:r w:rsidRPr="00A46BE2">
        <w:rPr>
          <w:lang w:val="en-GB"/>
          <w:rPrChange w:id="250" w:author="Arnauld Desprets" w:date="2020-04-07T08:45:00Z">
            <w:rPr/>
          </w:rPrChange>
        </w:rPr>
        <w:t>How many APIC clouds? (usually between 1 and 3, driver: production separated or not from non-production and other environments)</w:t>
      </w:r>
    </w:p>
    <w:p w14:paraId="4CAC0769" w14:textId="77777777" w:rsidR="00D0102B" w:rsidRPr="00A46BE2" w:rsidRDefault="00D0102B" w:rsidP="007A0802">
      <w:pPr>
        <w:numPr>
          <w:ilvl w:val="0"/>
          <w:numId w:val="7"/>
        </w:numPr>
        <w:spacing w:before="100" w:beforeAutospacing="1" w:after="100" w:afterAutospacing="1" w:line="240" w:lineRule="auto"/>
        <w:rPr>
          <w:lang w:val="en-GB"/>
          <w:rPrChange w:id="251" w:author="Arnauld Desprets" w:date="2020-04-07T08:45:00Z">
            <w:rPr/>
          </w:rPrChange>
        </w:rPr>
      </w:pPr>
      <w:r w:rsidRPr="00A46BE2">
        <w:rPr>
          <w:lang w:val="en-GB"/>
          <w:rPrChange w:id="252" w:author="Arnauld Desprets" w:date="2020-04-07T08:45:00Z">
            <w:rPr/>
          </w:rPrChange>
        </w:rPr>
        <w:t>How many clusters of gateways? (separate instances, driver: usually security zones (DMZ or not and other zones))</w:t>
      </w:r>
    </w:p>
    <w:p w14:paraId="7EA5216E" w14:textId="77777777" w:rsidR="00D0102B" w:rsidRPr="00A46BE2" w:rsidRDefault="00D0102B" w:rsidP="007A0802">
      <w:pPr>
        <w:numPr>
          <w:ilvl w:val="0"/>
          <w:numId w:val="7"/>
        </w:numPr>
        <w:spacing w:before="100" w:beforeAutospacing="1" w:after="100" w:afterAutospacing="1" w:line="240" w:lineRule="auto"/>
        <w:rPr>
          <w:lang w:val="en-GB"/>
          <w:rPrChange w:id="253" w:author="Arnauld Desprets" w:date="2020-04-07T08:45:00Z">
            <w:rPr/>
          </w:rPrChange>
        </w:rPr>
      </w:pPr>
      <w:r w:rsidRPr="00A46BE2">
        <w:rPr>
          <w:lang w:val="en-GB"/>
          <w:rPrChange w:id="254" w:author="Arnauld Desprets" w:date="2020-04-07T08:45:00Z">
            <w:rPr/>
          </w:rPrChange>
        </w:rPr>
        <w:t>How many gateway services? (drivers: the number of clusters of gateways above, and isolation)</w:t>
      </w:r>
    </w:p>
    <w:p w14:paraId="20007472" w14:textId="77777777" w:rsidR="00D0102B" w:rsidRPr="00A46BE2" w:rsidRDefault="00D0102B" w:rsidP="007A0802">
      <w:pPr>
        <w:numPr>
          <w:ilvl w:val="0"/>
          <w:numId w:val="7"/>
        </w:numPr>
        <w:spacing w:before="100" w:beforeAutospacing="1" w:after="100" w:afterAutospacing="1" w:line="240" w:lineRule="auto"/>
        <w:rPr>
          <w:lang w:val="en-GB"/>
          <w:rPrChange w:id="255" w:author="Arnauld Desprets" w:date="2020-04-07T08:45:00Z">
            <w:rPr/>
          </w:rPrChange>
        </w:rPr>
      </w:pPr>
      <w:r w:rsidRPr="00A46BE2">
        <w:rPr>
          <w:lang w:val="en-GB"/>
          <w:rPrChange w:id="256" w:author="Arnauld Desprets" w:date="2020-04-07T08:45:00Z">
            <w:rPr/>
          </w:rPrChange>
        </w:rPr>
        <w:t>How many instances for each component? (how many instances of managers (usually 2 per APIC Cloud), instances of gateways (usually at least 2 depending on the traffic and high availability desired), instances of portals (usually 3 per APIC Cloud))</w:t>
      </w:r>
    </w:p>
    <w:p w14:paraId="4C7FFA14" w14:textId="37057D21" w:rsidR="00D0102B" w:rsidRPr="00A46BE2" w:rsidRDefault="00D0102B" w:rsidP="00D0102B">
      <w:pPr>
        <w:pStyle w:val="NormalWeb"/>
        <w:rPr>
          <w:lang w:val="en-GB"/>
          <w:rPrChange w:id="257" w:author="Arnauld Desprets" w:date="2020-04-07T08:45:00Z">
            <w:rPr/>
          </w:rPrChange>
        </w:rPr>
      </w:pPr>
      <w:r w:rsidRPr="00A46BE2">
        <w:rPr>
          <w:noProof/>
          <w:color w:val="0000FF"/>
          <w:lang w:val="en-GB"/>
          <w:rPrChange w:id="258" w:author="Arnauld Desprets" w:date="2020-04-07T08:45:00Z">
            <w:rPr>
              <w:noProof/>
              <w:color w:val="0000FF"/>
            </w:rPr>
          </w:rPrChange>
        </w:rPr>
        <w:lastRenderedPageBreak/>
        <w:drawing>
          <wp:inline distT="0" distB="0" distL="0" distR="0" wp14:anchorId="0BA47CE5" wp14:editId="6EF13830">
            <wp:extent cx="5943600" cy="3308985"/>
            <wp:effectExtent l="0" t="0" r="0" b="5715"/>
            <wp:docPr id="172" name="Picture 172" descr="APIC Concepts">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IC Concepts">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08985"/>
                    </a:xfrm>
                    <a:prstGeom prst="rect">
                      <a:avLst/>
                    </a:prstGeom>
                    <a:noFill/>
                    <a:ln>
                      <a:noFill/>
                    </a:ln>
                  </pic:spPr>
                </pic:pic>
              </a:graphicData>
            </a:graphic>
          </wp:inline>
        </w:drawing>
      </w:r>
    </w:p>
    <w:p w14:paraId="64A9A1BD" w14:textId="0D6CACF9" w:rsidR="00D0102B" w:rsidRPr="00A46BE2" w:rsidRDefault="00D0102B" w:rsidP="00D0102B">
      <w:pPr>
        <w:pStyle w:val="NormalWeb"/>
        <w:rPr>
          <w:lang w:val="en-GB"/>
          <w:rPrChange w:id="259" w:author="Arnauld Desprets" w:date="2020-04-07T08:45:00Z">
            <w:rPr/>
          </w:rPrChange>
        </w:rPr>
      </w:pPr>
      <w:r w:rsidRPr="00A46BE2">
        <w:rPr>
          <w:lang w:val="en-GB"/>
          <w:rPrChange w:id="260" w:author="Arnauld Desprets" w:date="2020-04-07T08:45:00Z">
            <w:rPr/>
          </w:rPrChange>
        </w:rPr>
        <w:t xml:space="preserve">Below the concepts related to the subscription of an App to a Plan within a product referring to all APIs or a set of APIs within that product. </w:t>
      </w:r>
      <w:r w:rsidRPr="00A46BE2">
        <w:rPr>
          <w:lang w:val="en-GB"/>
          <w:rPrChange w:id="261" w:author="Arnauld Desprets" w:date="2020-04-07T08:45:00Z">
            <w:rPr/>
          </w:rPrChange>
        </w:rPr>
        <w:br/>
      </w:r>
      <w:r w:rsidRPr="00A46BE2">
        <w:rPr>
          <w:noProof/>
          <w:color w:val="0000FF"/>
          <w:lang w:val="en-GB"/>
          <w:rPrChange w:id="262" w:author="Arnauld Desprets" w:date="2020-04-07T08:45:00Z">
            <w:rPr>
              <w:noProof/>
              <w:color w:val="0000FF"/>
            </w:rPr>
          </w:rPrChange>
        </w:rPr>
        <w:drawing>
          <wp:inline distT="0" distB="0" distL="0" distR="0" wp14:anchorId="40582233" wp14:editId="4497C4FB">
            <wp:extent cx="5943600" cy="2039620"/>
            <wp:effectExtent l="0" t="0" r="0" b="0"/>
            <wp:docPr id="171" name="Picture 171" descr="APIC Subscription">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IC Subscription">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39620"/>
                    </a:xfrm>
                    <a:prstGeom prst="rect">
                      <a:avLst/>
                    </a:prstGeom>
                    <a:noFill/>
                    <a:ln>
                      <a:noFill/>
                    </a:ln>
                  </pic:spPr>
                </pic:pic>
              </a:graphicData>
            </a:graphic>
          </wp:inline>
        </w:drawing>
      </w:r>
    </w:p>
    <w:p w14:paraId="5AAEACA5" w14:textId="621949BD" w:rsidR="00D0102B" w:rsidRPr="00A46BE2" w:rsidRDefault="00D0102B" w:rsidP="00D0102B">
      <w:pPr>
        <w:pStyle w:val="NormalWeb"/>
        <w:rPr>
          <w:lang w:val="en-GB"/>
          <w:rPrChange w:id="263" w:author="Arnauld Desprets" w:date="2020-04-07T08:45:00Z">
            <w:rPr/>
          </w:rPrChange>
        </w:rPr>
      </w:pPr>
      <w:r w:rsidRPr="00A46BE2">
        <w:rPr>
          <w:lang w:val="en-GB"/>
          <w:rPrChange w:id="264" w:author="Arnauld Desprets" w:date="2020-04-07T08:45:00Z">
            <w:rPr/>
          </w:rPrChange>
        </w:rPr>
        <w:lastRenderedPageBreak/>
        <w:t xml:space="preserve">Below the concepts related to the organisation of the user registries. </w:t>
      </w:r>
      <w:r w:rsidRPr="00A46BE2">
        <w:rPr>
          <w:lang w:val="en-GB"/>
          <w:rPrChange w:id="265" w:author="Arnauld Desprets" w:date="2020-04-07T08:45:00Z">
            <w:rPr/>
          </w:rPrChange>
        </w:rPr>
        <w:br/>
      </w:r>
      <w:r w:rsidRPr="00A46BE2">
        <w:rPr>
          <w:noProof/>
          <w:color w:val="0000FF"/>
          <w:lang w:val="en-GB"/>
          <w:rPrChange w:id="266" w:author="Arnauld Desprets" w:date="2020-04-07T08:45:00Z">
            <w:rPr>
              <w:noProof/>
              <w:color w:val="0000FF"/>
            </w:rPr>
          </w:rPrChange>
        </w:rPr>
        <w:drawing>
          <wp:inline distT="0" distB="0" distL="0" distR="0" wp14:anchorId="1024E389" wp14:editId="69CFC083">
            <wp:extent cx="5943600" cy="3158490"/>
            <wp:effectExtent l="0" t="0" r="0" b="3810"/>
            <wp:docPr id="170" name="Picture 170" descr="APIC User Registries">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IC User Registries">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14:paraId="7A221FBD" w14:textId="21D20870" w:rsidR="00D0102B" w:rsidRPr="00A46BE2" w:rsidRDefault="00D0102B" w:rsidP="00D0102B">
      <w:pPr>
        <w:pStyle w:val="NormalWeb"/>
        <w:rPr>
          <w:lang w:val="en-GB"/>
          <w:rPrChange w:id="267" w:author="Arnauld Desprets" w:date="2020-04-07T08:45:00Z">
            <w:rPr/>
          </w:rPrChange>
        </w:rPr>
      </w:pPr>
      <w:r w:rsidRPr="00A46BE2">
        <w:rPr>
          <w:lang w:val="en-GB"/>
          <w:rPrChange w:id="268" w:author="Arnauld Desprets" w:date="2020-04-07T08:45:00Z">
            <w:rPr/>
          </w:rPrChange>
        </w:rPr>
        <w:t xml:space="preserve">Below the available policies in API Connect 2018.4.1.8fp1 </w:t>
      </w:r>
      <w:r w:rsidRPr="00A46BE2">
        <w:rPr>
          <w:lang w:val="en-GB"/>
          <w:rPrChange w:id="269" w:author="Arnauld Desprets" w:date="2020-04-07T08:45:00Z">
            <w:rPr/>
          </w:rPrChange>
        </w:rPr>
        <w:br/>
      </w:r>
      <w:r w:rsidRPr="00A46BE2">
        <w:rPr>
          <w:noProof/>
          <w:color w:val="0000FF"/>
          <w:lang w:val="en-GB"/>
          <w:rPrChange w:id="270" w:author="Arnauld Desprets" w:date="2020-04-07T08:45:00Z">
            <w:rPr>
              <w:noProof/>
              <w:color w:val="0000FF"/>
            </w:rPr>
          </w:rPrChange>
        </w:rPr>
        <w:drawing>
          <wp:inline distT="0" distB="0" distL="0" distR="0" wp14:anchorId="7239AC8C" wp14:editId="2A1925F6">
            <wp:extent cx="5943600" cy="3469640"/>
            <wp:effectExtent l="0" t="0" r="0" b="0"/>
            <wp:docPr id="169" name="Picture 169" descr="C2018.4.1.8 Policies">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2018.4.1.8 Policies">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469640"/>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2"/>
        <w:gridCol w:w="1361"/>
        <w:gridCol w:w="1761"/>
        <w:gridCol w:w="128"/>
        <w:gridCol w:w="987"/>
        <w:gridCol w:w="1133"/>
        <w:gridCol w:w="1621"/>
      </w:tblGrid>
      <w:tr w:rsidR="00D0102B" w:rsidRPr="00A46BE2" w14:paraId="72FBB47F" w14:textId="77777777" w:rsidTr="00D0102B">
        <w:trPr>
          <w:tblHeader/>
          <w:tblCellSpacing w:w="15" w:type="dxa"/>
        </w:trPr>
        <w:tc>
          <w:tcPr>
            <w:tcW w:w="0" w:type="auto"/>
            <w:vAlign w:val="center"/>
            <w:hideMark/>
          </w:tcPr>
          <w:p w14:paraId="0A2881C9" w14:textId="77777777" w:rsidR="00D0102B" w:rsidRPr="00A46BE2" w:rsidRDefault="00D0102B">
            <w:pPr>
              <w:jc w:val="center"/>
              <w:rPr>
                <w:b/>
                <w:bCs/>
                <w:lang w:val="en-GB"/>
                <w:rPrChange w:id="271" w:author="Arnauld Desprets" w:date="2020-04-07T08:45:00Z">
                  <w:rPr>
                    <w:b/>
                    <w:bCs/>
                  </w:rPr>
                </w:rPrChange>
              </w:rPr>
            </w:pPr>
            <w:r w:rsidRPr="00A46BE2">
              <w:rPr>
                <w:b/>
                <w:bCs/>
                <w:lang w:val="en-GB"/>
                <w:rPrChange w:id="272" w:author="Arnauld Desprets" w:date="2020-04-07T08:45:00Z">
                  <w:rPr>
                    <w:b/>
                    <w:bCs/>
                  </w:rPr>
                </w:rPrChange>
              </w:rPr>
              <w:t>Category</w:t>
            </w:r>
          </w:p>
        </w:tc>
        <w:tc>
          <w:tcPr>
            <w:tcW w:w="0" w:type="auto"/>
            <w:vAlign w:val="center"/>
            <w:hideMark/>
          </w:tcPr>
          <w:p w14:paraId="4F07B3B1" w14:textId="77777777" w:rsidR="00D0102B" w:rsidRPr="00A46BE2" w:rsidRDefault="00D0102B">
            <w:pPr>
              <w:jc w:val="center"/>
              <w:rPr>
                <w:b/>
                <w:bCs/>
                <w:lang w:val="en-GB"/>
                <w:rPrChange w:id="273" w:author="Arnauld Desprets" w:date="2020-04-07T08:45:00Z">
                  <w:rPr>
                    <w:b/>
                    <w:bCs/>
                  </w:rPr>
                </w:rPrChange>
              </w:rPr>
            </w:pPr>
            <w:r w:rsidRPr="00A46BE2">
              <w:rPr>
                <w:b/>
                <w:bCs/>
                <w:lang w:val="en-GB"/>
                <w:rPrChange w:id="274" w:author="Arnauld Desprets" w:date="2020-04-07T08:45:00Z">
                  <w:rPr>
                    <w:b/>
                    <w:bCs/>
                  </w:rPr>
                </w:rPrChange>
              </w:rPr>
              <w:t>Name</w:t>
            </w:r>
          </w:p>
        </w:tc>
        <w:tc>
          <w:tcPr>
            <w:tcW w:w="0" w:type="auto"/>
            <w:vAlign w:val="center"/>
            <w:hideMark/>
          </w:tcPr>
          <w:p w14:paraId="75856590" w14:textId="77777777" w:rsidR="00D0102B" w:rsidRPr="00A46BE2" w:rsidRDefault="00D0102B">
            <w:pPr>
              <w:jc w:val="center"/>
              <w:rPr>
                <w:b/>
                <w:bCs/>
                <w:lang w:val="en-GB"/>
                <w:rPrChange w:id="275" w:author="Arnauld Desprets" w:date="2020-04-07T08:45:00Z">
                  <w:rPr>
                    <w:b/>
                    <w:bCs/>
                  </w:rPr>
                </w:rPrChange>
              </w:rPr>
            </w:pPr>
            <w:r w:rsidRPr="00A46BE2">
              <w:rPr>
                <w:b/>
                <w:bCs/>
                <w:lang w:val="en-GB"/>
                <w:rPrChange w:id="276" w:author="Arnauld Desprets" w:date="2020-04-07T08:45:00Z">
                  <w:rPr>
                    <w:b/>
                    <w:bCs/>
                  </w:rPr>
                </w:rPrChange>
              </w:rPr>
              <w:t>Description</w:t>
            </w:r>
          </w:p>
        </w:tc>
        <w:tc>
          <w:tcPr>
            <w:tcW w:w="0" w:type="auto"/>
            <w:vAlign w:val="center"/>
            <w:hideMark/>
          </w:tcPr>
          <w:p w14:paraId="19964478" w14:textId="77777777" w:rsidR="00D0102B" w:rsidRPr="00A46BE2" w:rsidRDefault="00D0102B">
            <w:pPr>
              <w:jc w:val="center"/>
              <w:rPr>
                <w:b/>
                <w:bCs/>
                <w:lang w:val="en-GB"/>
                <w:rPrChange w:id="277" w:author="Arnauld Desprets" w:date="2020-04-07T08:45:00Z">
                  <w:rPr>
                    <w:b/>
                    <w:bCs/>
                  </w:rPr>
                </w:rPrChange>
              </w:rPr>
            </w:pPr>
            <w:r w:rsidRPr="00A46BE2">
              <w:rPr>
                <w:b/>
                <w:bCs/>
                <w:lang w:val="en-GB"/>
                <w:rPrChange w:id="278" w:author="Arnauld Desprets" w:date="2020-04-07T08:45:00Z">
                  <w:rPr>
                    <w:b/>
                    <w:bCs/>
                  </w:rPr>
                </w:rPrChange>
              </w:rPr>
              <w:t>-</w:t>
            </w:r>
          </w:p>
        </w:tc>
        <w:tc>
          <w:tcPr>
            <w:tcW w:w="0" w:type="auto"/>
            <w:vAlign w:val="center"/>
            <w:hideMark/>
          </w:tcPr>
          <w:p w14:paraId="34CD6C83" w14:textId="77777777" w:rsidR="00D0102B" w:rsidRPr="00A46BE2" w:rsidRDefault="00D0102B">
            <w:pPr>
              <w:jc w:val="center"/>
              <w:rPr>
                <w:b/>
                <w:bCs/>
                <w:lang w:val="en-GB"/>
                <w:rPrChange w:id="279" w:author="Arnauld Desprets" w:date="2020-04-07T08:45:00Z">
                  <w:rPr>
                    <w:b/>
                    <w:bCs/>
                  </w:rPr>
                </w:rPrChange>
              </w:rPr>
            </w:pPr>
            <w:r w:rsidRPr="00A46BE2">
              <w:rPr>
                <w:b/>
                <w:bCs/>
                <w:lang w:val="en-GB"/>
                <w:rPrChange w:id="280" w:author="Arnauld Desprets" w:date="2020-04-07T08:45:00Z">
                  <w:rPr>
                    <w:b/>
                    <w:bCs/>
                  </w:rPr>
                </w:rPrChange>
              </w:rPr>
              <w:t>Category</w:t>
            </w:r>
          </w:p>
        </w:tc>
        <w:tc>
          <w:tcPr>
            <w:tcW w:w="0" w:type="auto"/>
            <w:vAlign w:val="center"/>
            <w:hideMark/>
          </w:tcPr>
          <w:p w14:paraId="47C8AAEA" w14:textId="77777777" w:rsidR="00D0102B" w:rsidRPr="00A46BE2" w:rsidRDefault="00D0102B">
            <w:pPr>
              <w:jc w:val="center"/>
              <w:rPr>
                <w:b/>
                <w:bCs/>
                <w:lang w:val="en-GB"/>
                <w:rPrChange w:id="281" w:author="Arnauld Desprets" w:date="2020-04-07T08:45:00Z">
                  <w:rPr>
                    <w:b/>
                    <w:bCs/>
                  </w:rPr>
                </w:rPrChange>
              </w:rPr>
            </w:pPr>
            <w:r w:rsidRPr="00A46BE2">
              <w:rPr>
                <w:b/>
                <w:bCs/>
                <w:lang w:val="en-GB"/>
                <w:rPrChange w:id="282" w:author="Arnauld Desprets" w:date="2020-04-07T08:45:00Z">
                  <w:rPr>
                    <w:b/>
                    <w:bCs/>
                  </w:rPr>
                </w:rPrChange>
              </w:rPr>
              <w:t>Name</w:t>
            </w:r>
          </w:p>
        </w:tc>
        <w:tc>
          <w:tcPr>
            <w:tcW w:w="0" w:type="auto"/>
            <w:vAlign w:val="center"/>
            <w:hideMark/>
          </w:tcPr>
          <w:p w14:paraId="7851BE3A" w14:textId="77777777" w:rsidR="00D0102B" w:rsidRPr="00A46BE2" w:rsidRDefault="00D0102B">
            <w:pPr>
              <w:jc w:val="center"/>
              <w:rPr>
                <w:b/>
                <w:bCs/>
                <w:lang w:val="en-GB"/>
                <w:rPrChange w:id="283" w:author="Arnauld Desprets" w:date="2020-04-07T08:45:00Z">
                  <w:rPr>
                    <w:b/>
                    <w:bCs/>
                  </w:rPr>
                </w:rPrChange>
              </w:rPr>
            </w:pPr>
            <w:r w:rsidRPr="00A46BE2">
              <w:rPr>
                <w:b/>
                <w:bCs/>
                <w:lang w:val="en-GB"/>
                <w:rPrChange w:id="284" w:author="Arnauld Desprets" w:date="2020-04-07T08:45:00Z">
                  <w:rPr>
                    <w:b/>
                    <w:bCs/>
                  </w:rPr>
                </w:rPrChange>
              </w:rPr>
              <w:t>Description</w:t>
            </w:r>
          </w:p>
        </w:tc>
      </w:tr>
      <w:tr w:rsidR="00D0102B" w:rsidRPr="00A46BE2" w14:paraId="61654B21" w14:textId="77777777" w:rsidTr="00D0102B">
        <w:trPr>
          <w:tblCellSpacing w:w="15" w:type="dxa"/>
        </w:trPr>
        <w:tc>
          <w:tcPr>
            <w:tcW w:w="0" w:type="auto"/>
            <w:vAlign w:val="center"/>
            <w:hideMark/>
          </w:tcPr>
          <w:p w14:paraId="3D486F09" w14:textId="77777777" w:rsidR="00D0102B" w:rsidRPr="00A46BE2" w:rsidRDefault="00D0102B">
            <w:pPr>
              <w:rPr>
                <w:lang w:val="en-GB"/>
                <w:rPrChange w:id="285" w:author="Arnauld Desprets" w:date="2020-04-07T08:45:00Z">
                  <w:rPr/>
                </w:rPrChange>
              </w:rPr>
            </w:pPr>
            <w:r w:rsidRPr="00A46BE2">
              <w:rPr>
                <w:lang w:val="en-GB"/>
                <w:rPrChange w:id="286" w:author="Arnauld Desprets" w:date="2020-04-07T08:45:00Z">
                  <w:rPr/>
                </w:rPrChange>
              </w:rPr>
              <w:t>Logic</w:t>
            </w:r>
          </w:p>
        </w:tc>
        <w:tc>
          <w:tcPr>
            <w:tcW w:w="0" w:type="auto"/>
            <w:vAlign w:val="center"/>
            <w:hideMark/>
          </w:tcPr>
          <w:p w14:paraId="1ED892B3" w14:textId="77777777" w:rsidR="00D0102B" w:rsidRPr="00A46BE2" w:rsidRDefault="00D0102B">
            <w:pPr>
              <w:rPr>
                <w:lang w:val="en-GB"/>
                <w:rPrChange w:id="287" w:author="Arnauld Desprets" w:date="2020-04-07T08:45:00Z">
                  <w:rPr/>
                </w:rPrChange>
              </w:rPr>
            </w:pPr>
            <w:r w:rsidRPr="00A46BE2">
              <w:rPr>
                <w:lang w:val="en-GB"/>
                <w:rPrChange w:id="288" w:author="Arnauld Desprets" w:date="2020-04-07T08:45:00Z">
                  <w:rPr/>
                </w:rPrChange>
              </w:rPr>
              <w:t>Switch</w:t>
            </w:r>
          </w:p>
        </w:tc>
        <w:tc>
          <w:tcPr>
            <w:tcW w:w="0" w:type="auto"/>
            <w:vAlign w:val="center"/>
            <w:hideMark/>
          </w:tcPr>
          <w:p w14:paraId="75809C1D" w14:textId="77777777" w:rsidR="00D0102B" w:rsidRPr="00A46BE2" w:rsidRDefault="00D0102B">
            <w:pPr>
              <w:rPr>
                <w:lang w:val="en-GB"/>
                <w:rPrChange w:id="289" w:author="Arnauld Desprets" w:date="2020-04-07T08:45:00Z">
                  <w:rPr/>
                </w:rPrChange>
              </w:rPr>
            </w:pPr>
            <w:r w:rsidRPr="00A46BE2">
              <w:rPr>
                <w:lang w:val="en-GB"/>
                <w:rPrChange w:id="290" w:author="Arnauld Desprets" w:date="2020-04-07T08:45:00Z">
                  <w:rPr/>
                </w:rPrChange>
              </w:rPr>
              <w:t>switch</w:t>
            </w:r>
          </w:p>
        </w:tc>
        <w:tc>
          <w:tcPr>
            <w:tcW w:w="0" w:type="auto"/>
            <w:vAlign w:val="center"/>
            <w:hideMark/>
          </w:tcPr>
          <w:p w14:paraId="61F2027D" w14:textId="77777777" w:rsidR="00D0102B" w:rsidRPr="00A46BE2" w:rsidRDefault="00D0102B">
            <w:pPr>
              <w:rPr>
                <w:lang w:val="en-GB"/>
                <w:rPrChange w:id="291" w:author="Arnauld Desprets" w:date="2020-04-07T08:45:00Z">
                  <w:rPr/>
                </w:rPrChange>
              </w:rPr>
            </w:pPr>
            <w:r w:rsidRPr="00A46BE2">
              <w:rPr>
                <w:lang w:val="en-GB"/>
                <w:rPrChange w:id="292" w:author="Arnauld Desprets" w:date="2020-04-07T08:45:00Z">
                  <w:rPr/>
                </w:rPrChange>
              </w:rPr>
              <w:t>-</w:t>
            </w:r>
          </w:p>
        </w:tc>
        <w:tc>
          <w:tcPr>
            <w:tcW w:w="0" w:type="auto"/>
            <w:vAlign w:val="center"/>
            <w:hideMark/>
          </w:tcPr>
          <w:p w14:paraId="1C565C4A" w14:textId="77777777" w:rsidR="00D0102B" w:rsidRPr="00A46BE2" w:rsidRDefault="00D0102B">
            <w:pPr>
              <w:rPr>
                <w:lang w:val="en-GB"/>
                <w:rPrChange w:id="293" w:author="Arnauld Desprets" w:date="2020-04-07T08:45:00Z">
                  <w:rPr/>
                </w:rPrChange>
              </w:rPr>
            </w:pPr>
            <w:r w:rsidRPr="00A46BE2">
              <w:rPr>
                <w:lang w:val="en-GB"/>
                <w:rPrChange w:id="294" w:author="Arnauld Desprets" w:date="2020-04-07T08:45:00Z">
                  <w:rPr/>
                </w:rPrChange>
              </w:rPr>
              <w:t>Other</w:t>
            </w:r>
          </w:p>
        </w:tc>
        <w:tc>
          <w:tcPr>
            <w:tcW w:w="0" w:type="auto"/>
            <w:vAlign w:val="center"/>
            <w:hideMark/>
          </w:tcPr>
          <w:p w14:paraId="381F456C" w14:textId="77777777" w:rsidR="00D0102B" w:rsidRPr="00A46BE2" w:rsidRDefault="00D0102B">
            <w:pPr>
              <w:rPr>
                <w:lang w:val="en-GB"/>
                <w:rPrChange w:id="295" w:author="Arnauld Desprets" w:date="2020-04-07T08:45:00Z">
                  <w:rPr/>
                </w:rPrChange>
              </w:rPr>
            </w:pPr>
            <w:r w:rsidRPr="00A46BE2">
              <w:rPr>
                <w:lang w:val="en-GB"/>
                <w:rPrChange w:id="296" w:author="Arnauld Desprets" w:date="2020-04-07T08:45:00Z">
                  <w:rPr/>
                </w:rPrChange>
              </w:rPr>
              <w:t>Invoke</w:t>
            </w:r>
          </w:p>
        </w:tc>
        <w:tc>
          <w:tcPr>
            <w:tcW w:w="0" w:type="auto"/>
            <w:vAlign w:val="center"/>
            <w:hideMark/>
          </w:tcPr>
          <w:p w14:paraId="22B6FF1A" w14:textId="77777777" w:rsidR="00D0102B" w:rsidRPr="00A46BE2" w:rsidRDefault="00D0102B">
            <w:pPr>
              <w:rPr>
                <w:lang w:val="en-GB"/>
                <w:rPrChange w:id="297" w:author="Arnauld Desprets" w:date="2020-04-07T08:45:00Z">
                  <w:rPr/>
                </w:rPrChange>
              </w:rPr>
            </w:pPr>
            <w:r w:rsidRPr="00A46BE2">
              <w:rPr>
                <w:lang w:val="en-GB"/>
                <w:rPrChange w:id="298" w:author="Arnauld Desprets" w:date="2020-04-07T08:45:00Z">
                  <w:rPr/>
                </w:rPrChange>
              </w:rPr>
              <w:t>invoke</w:t>
            </w:r>
          </w:p>
        </w:tc>
      </w:tr>
      <w:tr w:rsidR="00D0102B" w:rsidRPr="00A46BE2" w14:paraId="53FACCCE" w14:textId="77777777" w:rsidTr="00D0102B">
        <w:trPr>
          <w:tblCellSpacing w:w="15" w:type="dxa"/>
        </w:trPr>
        <w:tc>
          <w:tcPr>
            <w:tcW w:w="0" w:type="auto"/>
            <w:vAlign w:val="center"/>
            <w:hideMark/>
          </w:tcPr>
          <w:p w14:paraId="06002428" w14:textId="77777777" w:rsidR="00D0102B" w:rsidRPr="00A46BE2" w:rsidRDefault="00D0102B">
            <w:pPr>
              <w:rPr>
                <w:lang w:val="en-GB"/>
                <w:rPrChange w:id="299" w:author="Arnauld Desprets" w:date="2020-04-07T08:45:00Z">
                  <w:rPr/>
                </w:rPrChange>
              </w:rPr>
            </w:pPr>
            <w:r w:rsidRPr="00A46BE2">
              <w:rPr>
                <w:lang w:val="en-GB"/>
                <w:rPrChange w:id="300" w:author="Arnauld Desprets" w:date="2020-04-07T08:45:00Z">
                  <w:rPr/>
                </w:rPrChange>
              </w:rPr>
              <w:lastRenderedPageBreak/>
              <w:t>Logic</w:t>
            </w:r>
          </w:p>
        </w:tc>
        <w:tc>
          <w:tcPr>
            <w:tcW w:w="0" w:type="auto"/>
            <w:vAlign w:val="center"/>
            <w:hideMark/>
          </w:tcPr>
          <w:p w14:paraId="4E77CCFA" w14:textId="77777777" w:rsidR="00D0102B" w:rsidRPr="00A46BE2" w:rsidRDefault="00D0102B">
            <w:pPr>
              <w:rPr>
                <w:lang w:val="en-GB"/>
                <w:rPrChange w:id="301" w:author="Arnauld Desprets" w:date="2020-04-07T08:45:00Z">
                  <w:rPr/>
                </w:rPrChange>
              </w:rPr>
            </w:pPr>
            <w:r w:rsidRPr="00A46BE2">
              <w:rPr>
                <w:lang w:val="en-GB"/>
                <w:rPrChange w:id="302" w:author="Arnauld Desprets" w:date="2020-04-07T08:45:00Z">
                  <w:rPr/>
                </w:rPrChange>
              </w:rPr>
              <w:t>Throw</w:t>
            </w:r>
          </w:p>
        </w:tc>
        <w:tc>
          <w:tcPr>
            <w:tcW w:w="0" w:type="auto"/>
            <w:vAlign w:val="center"/>
            <w:hideMark/>
          </w:tcPr>
          <w:p w14:paraId="64FF605F" w14:textId="77777777" w:rsidR="00D0102B" w:rsidRPr="00A46BE2" w:rsidRDefault="00D0102B">
            <w:pPr>
              <w:rPr>
                <w:lang w:val="en-GB"/>
                <w:rPrChange w:id="303" w:author="Arnauld Desprets" w:date="2020-04-07T08:45:00Z">
                  <w:rPr/>
                </w:rPrChange>
              </w:rPr>
            </w:pPr>
            <w:r w:rsidRPr="00A46BE2">
              <w:rPr>
                <w:lang w:val="en-GB"/>
                <w:rPrChange w:id="304" w:author="Arnauld Desprets" w:date="2020-04-07T08:45:00Z">
                  <w:rPr/>
                </w:rPrChange>
              </w:rPr>
              <w:t>exception handling</w:t>
            </w:r>
          </w:p>
        </w:tc>
        <w:tc>
          <w:tcPr>
            <w:tcW w:w="0" w:type="auto"/>
            <w:vAlign w:val="center"/>
            <w:hideMark/>
          </w:tcPr>
          <w:p w14:paraId="3420F647" w14:textId="77777777" w:rsidR="00D0102B" w:rsidRPr="00A46BE2" w:rsidRDefault="00D0102B">
            <w:pPr>
              <w:rPr>
                <w:lang w:val="en-GB"/>
                <w:rPrChange w:id="305" w:author="Arnauld Desprets" w:date="2020-04-07T08:45:00Z">
                  <w:rPr/>
                </w:rPrChange>
              </w:rPr>
            </w:pPr>
            <w:r w:rsidRPr="00A46BE2">
              <w:rPr>
                <w:lang w:val="en-GB"/>
                <w:rPrChange w:id="306" w:author="Arnauld Desprets" w:date="2020-04-07T08:45:00Z">
                  <w:rPr/>
                </w:rPrChange>
              </w:rPr>
              <w:t>-</w:t>
            </w:r>
          </w:p>
        </w:tc>
        <w:tc>
          <w:tcPr>
            <w:tcW w:w="0" w:type="auto"/>
            <w:vAlign w:val="center"/>
            <w:hideMark/>
          </w:tcPr>
          <w:p w14:paraId="6F94CC7E" w14:textId="77777777" w:rsidR="00D0102B" w:rsidRPr="00A46BE2" w:rsidRDefault="00D0102B">
            <w:pPr>
              <w:rPr>
                <w:lang w:val="en-GB"/>
                <w:rPrChange w:id="307" w:author="Arnauld Desprets" w:date="2020-04-07T08:45:00Z">
                  <w:rPr/>
                </w:rPrChange>
              </w:rPr>
            </w:pPr>
            <w:r w:rsidRPr="00A46BE2">
              <w:rPr>
                <w:lang w:val="en-GB"/>
                <w:rPrChange w:id="308" w:author="Arnauld Desprets" w:date="2020-04-07T08:45:00Z">
                  <w:rPr/>
                </w:rPrChange>
              </w:rPr>
              <w:t>Other</w:t>
            </w:r>
          </w:p>
        </w:tc>
        <w:tc>
          <w:tcPr>
            <w:tcW w:w="0" w:type="auto"/>
            <w:vAlign w:val="center"/>
            <w:hideMark/>
          </w:tcPr>
          <w:p w14:paraId="3A7601A6" w14:textId="77777777" w:rsidR="00D0102B" w:rsidRPr="00A46BE2" w:rsidRDefault="00D0102B">
            <w:pPr>
              <w:rPr>
                <w:lang w:val="en-GB"/>
                <w:rPrChange w:id="309" w:author="Arnauld Desprets" w:date="2020-04-07T08:45:00Z">
                  <w:rPr/>
                </w:rPrChange>
              </w:rPr>
            </w:pPr>
            <w:r w:rsidRPr="00A46BE2">
              <w:rPr>
                <w:lang w:val="en-GB"/>
                <w:rPrChange w:id="310" w:author="Arnauld Desprets" w:date="2020-04-07T08:45:00Z">
                  <w:rPr/>
                </w:rPrChange>
              </w:rPr>
              <w:t>Log</w:t>
            </w:r>
          </w:p>
        </w:tc>
        <w:tc>
          <w:tcPr>
            <w:tcW w:w="0" w:type="auto"/>
            <w:vAlign w:val="center"/>
            <w:hideMark/>
          </w:tcPr>
          <w:p w14:paraId="5C2A0B27" w14:textId="77777777" w:rsidR="00D0102B" w:rsidRPr="00A46BE2" w:rsidRDefault="00D0102B">
            <w:pPr>
              <w:rPr>
                <w:lang w:val="en-GB"/>
                <w:rPrChange w:id="311" w:author="Arnauld Desprets" w:date="2020-04-07T08:45:00Z">
                  <w:rPr/>
                </w:rPrChange>
              </w:rPr>
            </w:pPr>
            <w:r w:rsidRPr="00A46BE2">
              <w:rPr>
                <w:lang w:val="en-GB"/>
                <w:rPrChange w:id="312" w:author="Arnauld Desprets" w:date="2020-04-07T08:45:00Z">
                  <w:rPr/>
                </w:rPrChange>
              </w:rPr>
              <w:t>log</w:t>
            </w:r>
          </w:p>
        </w:tc>
      </w:tr>
      <w:tr w:rsidR="00D0102B" w:rsidRPr="00A46BE2" w14:paraId="48AA1783" w14:textId="77777777" w:rsidTr="00D0102B">
        <w:trPr>
          <w:tblCellSpacing w:w="15" w:type="dxa"/>
        </w:trPr>
        <w:tc>
          <w:tcPr>
            <w:tcW w:w="0" w:type="auto"/>
            <w:vAlign w:val="center"/>
            <w:hideMark/>
          </w:tcPr>
          <w:p w14:paraId="578FDB6B" w14:textId="77777777" w:rsidR="00D0102B" w:rsidRPr="00A46BE2" w:rsidRDefault="00D0102B">
            <w:pPr>
              <w:rPr>
                <w:lang w:val="en-GB"/>
                <w:rPrChange w:id="313" w:author="Arnauld Desprets" w:date="2020-04-07T08:45:00Z">
                  <w:rPr/>
                </w:rPrChange>
              </w:rPr>
            </w:pPr>
            <w:r w:rsidRPr="00A46BE2">
              <w:rPr>
                <w:lang w:val="en-GB"/>
                <w:rPrChange w:id="314" w:author="Arnauld Desprets" w:date="2020-04-07T08:45:00Z">
                  <w:rPr/>
                </w:rPrChange>
              </w:rPr>
              <w:t>Transform</w:t>
            </w:r>
          </w:p>
        </w:tc>
        <w:tc>
          <w:tcPr>
            <w:tcW w:w="0" w:type="auto"/>
            <w:vAlign w:val="center"/>
            <w:hideMark/>
          </w:tcPr>
          <w:p w14:paraId="44E176E1" w14:textId="77777777" w:rsidR="00D0102B" w:rsidRPr="00A46BE2" w:rsidRDefault="00D0102B">
            <w:pPr>
              <w:rPr>
                <w:lang w:val="en-GB"/>
                <w:rPrChange w:id="315" w:author="Arnauld Desprets" w:date="2020-04-07T08:45:00Z">
                  <w:rPr/>
                </w:rPrChange>
              </w:rPr>
            </w:pPr>
            <w:r w:rsidRPr="00A46BE2">
              <w:rPr>
                <w:lang w:val="en-GB"/>
                <w:rPrChange w:id="316" w:author="Arnauld Desprets" w:date="2020-04-07T08:45:00Z">
                  <w:rPr/>
                </w:rPrChange>
              </w:rPr>
              <w:t>JSON to XML</w:t>
            </w:r>
          </w:p>
        </w:tc>
        <w:tc>
          <w:tcPr>
            <w:tcW w:w="0" w:type="auto"/>
            <w:vAlign w:val="center"/>
            <w:hideMark/>
          </w:tcPr>
          <w:p w14:paraId="189A7BDE" w14:textId="77777777" w:rsidR="00D0102B" w:rsidRPr="00A46BE2" w:rsidRDefault="00D0102B">
            <w:pPr>
              <w:rPr>
                <w:lang w:val="en-GB"/>
                <w:rPrChange w:id="317" w:author="Arnauld Desprets" w:date="2020-04-07T08:45:00Z">
                  <w:rPr/>
                </w:rPrChange>
              </w:rPr>
            </w:pPr>
            <w:r w:rsidRPr="00A46BE2">
              <w:rPr>
                <w:lang w:val="en-GB"/>
                <w:rPrChange w:id="318" w:author="Arnauld Desprets" w:date="2020-04-07T08:45:00Z">
                  <w:rPr/>
                </w:rPrChange>
              </w:rPr>
              <w:t>transform</w:t>
            </w:r>
          </w:p>
        </w:tc>
        <w:tc>
          <w:tcPr>
            <w:tcW w:w="0" w:type="auto"/>
            <w:vAlign w:val="center"/>
            <w:hideMark/>
          </w:tcPr>
          <w:p w14:paraId="798EBD3A" w14:textId="77777777" w:rsidR="00D0102B" w:rsidRPr="00A46BE2" w:rsidRDefault="00D0102B">
            <w:pPr>
              <w:rPr>
                <w:lang w:val="en-GB"/>
                <w:rPrChange w:id="319" w:author="Arnauld Desprets" w:date="2020-04-07T08:45:00Z">
                  <w:rPr/>
                </w:rPrChange>
              </w:rPr>
            </w:pPr>
            <w:r w:rsidRPr="00A46BE2">
              <w:rPr>
                <w:lang w:val="en-GB"/>
                <w:rPrChange w:id="320" w:author="Arnauld Desprets" w:date="2020-04-07T08:45:00Z">
                  <w:rPr/>
                </w:rPrChange>
              </w:rPr>
              <w:t>-</w:t>
            </w:r>
          </w:p>
        </w:tc>
        <w:tc>
          <w:tcPr>
            <w:tcW w:w="0" w:type="auto"/>
            <w:vAlign w:val="center"/>
            <w:hideMark/>
          </w:tcPr>
          <w:p w14:paraId="73FE4225" w14:textId="77777777" w:rsidR="00D0102B" w:rsidRPr="00A46BE2" w:rsidRDefault="00D0102B">
            <w:pPr>
              <w:rPr>
                <w:lang w:val="en-GB"/>
                <w:rPrChange w:id="321" w:author="Arnauld Desprets" w:date="2020-04-07T08:45:00Z">
                  <w:rPr/>
                </w:rPrChange>
              </w:rPr>
            </w:pPr>
            <w:r w:rsidRPr="00A46BE2">
              <w:rPr>
                <w:lang w:val="en-GB"/>
                <w:rPrChange w:id="322" w:author="Arnauld Desprets" w:date="2020-04-07T08:45:00Z">
                  <w:rPr/>
                </w:rPrChange>
              </w:rPr>
              <w:t>Other</w:t>
            </w:r>
          </w:p>
        </w:tc>
        <w:tc>
          <w:tcPr>
            <w:tcW w:w="0" w:type="auto"/>
            <w:vAlign w:val="center"/>
            <w:hideMark/>
          </w:tcPr>
          <w:p w14:paraId="7C3C6AD1" w14:textId="77777777" w:rsidR="00D0102B" w:rsidRPr="00A46BE2" w:rsidRDefault="00D0102B">
            <w:pPr>
              <w:rPr>
                <w:lang w:val="en-GB"/>
                <w:rPrChange w:id="323" w:author="Arnauld Desprets" w:date="2020-04-07T08:45:00Z">
                  <w:rPr/>
                </w:rPrChange>
              </w:rPr>
            </w:pPr>
            <w:r w:rsidRPr="00A46BE2">
              <w:rPr>
                <w:lang w:val="en-GB"/>
                <w:rPrChange w:id="324" w:author="Arnauld Desprets" w:date="2020-04-07T08:45:00Z">
                  <w:rPr/>
                </w:rPrChange>
              </w:rPr>
              <w:t>Rate limit</w:t>
            </w:r>
          </w:p>
        </w:tc>
        <w:tc>
          <w:tcPr>
            <w:tcW w:w="0" w:type="auto"/>
            <w:vAlign w:val="center"/>
            <w:hideMark/>
          </w:tcPr>
          <w:p w14:paraId="34DACAFD" w14:textId="77777777" w:rsidR="00D0102B" w:rsidRPr="00A46BE2" w:rsidRDefault="00D0102B">
            <w:pPr>
              <w:rPr>
                <w:lang w:val="en-GB"/>
                <w:rPrChange w:id="325" w:author="Arnauld Desprets" w:date="2020-04-07T08:45:00Z">
                  <w:rPr/>
                </w:rPrChange>
              </w:rPr>
            </w:pPr>
            <w:r w:rsidRPr="00A46BE2">
              <w:rPr>
                <w:lang w:val="en-GB"/>
                <w:rPrChange w:id="326" w:author="Arnauld Desprets" w:date="2020-04-07T08:45:00Z">
                  <w:rPr/>
                </w:rPrChange>
              </w:rPr>
              <w:t>quota mgmt</w:t>
            </w:r>
          </w:p>
        </w:tc>
      </w:tr>
      <w:tr w:rsidR="00D0102B" w:rsidRPr="00A46BE2" w14:paraId="7BB3F495" w14:textId="77777777" w:rsidTr="00D0102B">
        <w:trPr>
          <w:tblCellSpacing w:w="15" w:type="dxa"/>
        </w:trPr>
        <w:tc>
          <w:tcPr>
            <w:tcW w:w="0" w:type="auto"/>
            <w:vAlign w:val="center"/>
            <w:hideMark/>
          </w:tcPr>
          <w:p w14:paraId="4054E0FE" w14:textId="77777777" w:rsidR="00D0102B" w:rsidRPr="00A46BE2" w:rsidRDefault="00D0102B">
            <w:pPr>
              <w:rPr>
                <w:lang w:val="en-GB"/>
                <w:rPrChange w:id="327" w:author="Arnauld Desprets" w:date="2020-04-07T08:45:00Z">
                  <w:rPr/>
                </w:rPrChange>
              </w:rPr>
            </w:pPr>
            <w:r w:rsidRPr="00A46BE2">
              <w:rPr>
                <w:lang w:val="en-GB"/>
                <w:rPrChange w:id="328" w:author="Arnauld Desprets" w:date="2020-04-07T08:45:00Z">
                  <w:rPr/>
                </w:rPrChange>
              </w:rPr>
              <w:t>Transform</w:t>
            </w:r>
          </w:p>
        </w:tc>
        <w:tc>
          <w:tcPr>
            <w:tcW w:w="0" w:type="auto"/>
            <w:vAlign w:val="center"/>
            <w:hideMark/>
          </w:tcPr>
          <w:p w14:paraId="13485967" w14:textId="77777777" w:rsidR="00D0102B" w:rsidRPr="00A46BE2" w:rsidRDefault="00D0102B">
            <w:pPr>
              <w:rPr>
                <w:lang w:val="en-GB"/>
                <w:rPrChange w:id="329" w:author="Arnauld Desprets" w:date="2020-04-07T08:45:00Z">
                  <w:rPr/>
                </w:rPrChange>
              </w:rPr>
            </w:pPr>
            <w:r w:rsidRPr="00A46BE2">
              <w:rPr>
                <w:lang w:val="en-GB"/>
                <w:rPrChange w:id="330" w:author="Arnauld Desprets" w:date="2020-04-07T08:45:00Z">
                  <w:rPr/>
                </w:rPrChange>
              </w:rPr>
              <w:t>Map</w:t>
            </w:r>
          </w:p>
        </w:tc>
        <w:tc>
          <w:tcPr>
            <w:tcW w:w="0" w:type="auto"/>
            <w:vAlign w:val="center"/>
            <w:hideMark/>
          </w:tcPr>
          <w:p w14:paraId="599A71D3" w14:textId="77777777" w:rsidR="00D0102B" w:rsidRPr="00A46BE2" w:rsidRDefault="00D0102B">
            <w:pPr>
              <w:rPr>
                <w:lang w:val="en-GB"/>
                <w:rPrChange w:id="331" w:author="Arnauld Desprets" w:date="2020-04-07T08:45:00Z">
                  <w:rPr/>
                </w:rPrChange>
              </w:rPr>
            </w:pPr>
            <w:r w:rsidRPr="00A46BE2">
              <w:rPr>
                <w:lang w:val="en-GB"/>
                <w:rPrChange w:id="332" w:author="Arnauld Desprets" w:date="2020-04-07T08:45:00Z">
                  <w:rPr/>
                </w:rPrChange>
              </w:rPr>
              <w:t>mapping</w:t>
            </w:r>
          </w:p>
        </w:tc>
        <w:tc>
          <w:tcPr>
            <w:tcW w:w="0" w:type="auto"/>
            <w:vAlign w:val="center"/>
            <w:hideMark/>
          </w:tcPr>
          <w:p w14:paraId="150D8857" w14:textId="77777777" w:rsidR="00D0102B" w:rsidRPr="00A46BE2" w:rsidRDefault="00D0102B">
            <w:pPr>
              <w:rPr>
                <w:lang w:val="en-GB"/>
                <w:rPrChange w:id="333" w:author="Arnauld Desprets" w:date="2020-04-07T08:45:00Z">
                  <w:rPr/>
                </w:rPrChange>
              </w:rPr>
            </w:pPr>
            <w:r w:rsidRPr="00A46BE2">
              <w:rPr>
                <w:lang w:val="en-GB"/>
                <w:rPrChange w:id="334" w:author="Arnauld Desprets" w:date="2020-04-07T08:45:00Z">
                  <w:rPr/>
                </w:rPrChange>
              </w:rPr>
              <w:t>-</w:t>
            </w:r>
          </w:p>
        </w:tc>
        <w:tc>
          <w:tcPr>
            <w:tcW w:w="0" w:type="auto"/>
            <w:vAlign w:val="center"/>
            <w:hideMark/>
          </w:tcPr>
          <w:p w14:paraId="43343F88" w14:textId="77777777" w:rsidR="00D0102B" w:rsidRPr="00A46BE2" w:rsidRDefault="00D0102B">
            <w:pPr>
              <w:rPr>
                <w:lang w:val="en-GB"/>
                <w:rPrChange w:id="335" w:author="Arnauld Desprets" w:date="2020-04-07T08:45:00Z">
                  <w:rPr/>
                </w:rPrChange>
              </w:rPr>
            </w:pPr>
            <w:r w:rsidRPr="00A46BE2">
              <w:rPr>
                <w:lang w:val="en-GB"/>
                <w:rPrChange w:id="336" w:author="Arnauld Desprets" w:date="2020-04-07T08:45:00Z">
                  <w:rPr/>
                </w:rPrChange>
              </w:rPr>
              <w:t>Other</w:t>
            </w:r>
          </w:p>
        </w:tc>
        <w:tc>
          <w:tcPr>
            <w:tcW w:w="0" w:type="auto"/>
            <w:vAlign w:val="center"/>
            <w:hideMark/>
          </w:tcPr>
          <w:p w14:paraId="46761AA6" w14:textId="77777777" w:rsidR="00D0102B" w:rsidRPr="00A46BE2" w:rsidRDefault="00D0102B">
            <w:pPr>
              <w:rPr>
                <w:lang w:val="en-GB"/>
                <w:rPrChange w:id="337" w:author="Arnauld Desprets" w:date="2020-04-07T08:45:00Z">
                  <w:rPr/>
                </w:rPrChange>
              </w:rPr>
            </w:pPr>
            <w:r w:rsidRPr="00A46BE2">
              <w:rPr>
                <w:lang w:val="en-GB"/>
                <w:rPrChange w:id="338" w:author="Arnauld Desprets" w:date="2020-04-07T08:45:00Z">
                  <w:rPr/>
                </w:rPrChange>
              </w:rPr>
              <w:t>Set Variable</w:t>
            </w:r>
          </w:p>
        </w:tc>
        <w:tc>
          <w:tcPr>
            <w:tcW w:w="0" w:type="auto"/>
            <w:vAlign w:val="center"/>
            <w:hideMark/>
          </w:tcPr>
          <w:p w14:paraId="3BE92EC4" w14:textId="77777777" w:rsidR="00D0102B" w:rsidRPr="00A46BE2" w:rsidRDefault="00D0102B">
            <w:pPr>
              <w:rPr>
                <w:lang w:val="en-GB"/>
                <w:rPrChange w:id="339" w:author="Arnauld Desprets" w:date="2020-04-07T08:45:00Z">
                  <w:rPr/>
                </w:rPrChange>
              </w:rPr>
            </w:pPr>
            <w:r w:rsidRPr="00A46BE2">
              <w:rPr>
                <w:lang w:val="en-GB"/>
                <w:rPrChange w:id="340" w:author="Arnauld Desprets" w:date="2020-04-07T08:45:00Z">
                  <w:rPr/>
                </w:rPrChange>
              </w:rPr>
              <w:t>set</w:t>
            </w:r>
          </w:p>
        </w:tc>
      </w:tr>
      <w:tr w:rsidR="00D0102B" w:rsidRPr="00A46BE2" w14:paraId="0692CF89" w14:textId="77777777" w:rsidTr="00D0102B">
        <w:trPr>
          <w:tblCellSpacing w:w="15" w:type="dxa"/>
        </w:trPr>
        <w:tc>
          <w:tcPr>
            <w:tcW w:w="0" w:type="auto"/>
            <w:vAlign w:val="center"/>
            <w:hideMark/>
          </w:tcPr>
          <w:p w14:paraId="41BB0119" w14:textId="77777777" w:rsidR="00D0102B" w:rsidRPr="00A46BE2" w:rsidRDefault="00D0102B">
            <w:pPr>
              <w:rPr>
                <w:lang w:val="en-GB"/>
                <w:rPrChange w:id="341" w:author="Arnauld Desprets" w:date="2020-04-07T08:45:00Z">
                  <w:rPr/>
                </w:rPrChange>
              </w:rPr>
            </w:pPr>
            <w:r w:rsidRPr="00A46BE2">
              <w:rPr>
                <w:lang w:val="en-GB"/>
                <w:rPrChange w:id="342" w:author="Arnauld Desprets" w:date="2020-04-07T08:45:00Z">
                  <w:rPr/>
                </w:rPrChange>
              </w:rPr>
              <w:t>Transform</w:t>
            </w:r>
          </w:p>
        </w:tc>
        <w:tc>
          <w:tcPr>
            <w:tcW w:w="0" w:type="auto"/>
            <w:vAlign w:val="center"/>
            <w:hideMark/>
          </w:tcPr>
          <w:p w14:paraId="3E25F76C" w14:textId="77777777" w:rsidR="00D0102B" w:rsidRPr="00A46BE2" w:rsidRDefault="00D0102B">
            <w:pPr>
              <w:rPr>
                <w:lang w:val="en-GB"/>
                <w:rPrChange w:id="343" w:author="Arnauld Desprets" w:date="2020-04-07T08:45:00Z">
                  <w:rPr/>
                </w:rPrChange>
              </w:rPr>
            </w:pPr>
            <w:r w:rsidRPr="00A46BE2">
              <w:rPr>
                <w:lang w:val="en-GB"/>
                <w:rPrChange w:id="344" w:author="Arnauld Desprets" w:date="2020-04-07T08:45:00Z">
                  <w:rPr/>
                </w:rPrChange>
              </w:rPr>
              <w:t>Parse</w:t>
            </w:r>
          </w:p>
        </w:tc>
        <w:tc>
          <w:tcPr>
            <w:tcW w:w="0" w:type="auto"/>
            <w:vAlign w:val="center"/>
            <w:hideMark/>
          </w:tcPr>
          <w:p w14:paraId="5191ADD2" w14:textId="77777777" w:rsidR="00D0102B" w:rsidRPr="00A46BE2" w:rsidRDefault="00D0102B">
            <w:pPr>
              <w:rPr>
                <w:lang w:val="en-GB"/>
                <w:rPrChange w:id="345" w:author="Arnauld Desprets" w:date="2020-04-07T08:45:00Z">
                  <w:rPr/>
                </w:rPrChange>
              </w:rPr>
            </w:pPr>
            <w:r w:rsidRPr="00A46BE2">
              <w:rPr>
                <w:lang w:val="en-GB"/>
                <w:rPrChange w:id="346" w:author="Arnauld Desprets" w:date="2020-04-07T08:45:00Z">
                  <w:rPr/>
                </w:rPrChange>
              </w:rPr>
              <w:t>deserialise</w:t>
            </w:r>
          </w:p>
        </w:tc>
        <w:tc>
          <w:tcPr>
            <w:tcW w:w="0" w:type="auto"/>
            <w:vAlign w:val="center"/>
            <w:hideMark/>
          </w:tcPr>
          <w:p w14:paraId="5CC624FC" w14:textId="77777777" w:rsidR="00D0102B" w:rsidRPr="00A46BE2" w:rsidRDefault="00D0102B">
            <w:pPr>
              <w:rPr>
                <w:lang w:val="en-GB"/>
                <w:rPrChange w:id="347" w:author="Arnauld Desprets" w:date="2020-04-07T08:45:00Z">
                  <w:rPr/>
                </w:rPrChange>
              </w:rPr>
            </w:pPr>
            <w:r w:rsidRPr="00A46BE2">
              <w:rPr>
                <w:lang w:val="en-GB"/>
                <w:rPrChange w:id="348" w:author="Arnauld Desprets" w:date="2020-04-07T08:45:00Z">
                  <w:rPr/>
                </w:rPrChange>
              </w:rPr>
              <w:t>-</w:t>
            </w:r>
          </w:p>
        </w:tc>
        <w:tc>
          <w:tcPr>
            <w:tcW w:w="0" w:type="auto"/>
            <w:vAlign w:val="center"/>
            <w:hideMark/>
          </w:tcPr>
          <w:p w14:paraId="3885AD44" w14:textId="77777777" w:rsidR="00D0102B" w:rsidRPr="00A46BE2" w:rsidRDefault="00D0102B">
            <w:pPr>
              <w:rPr>
                <w:lang w:val="en-GB"/>
                <w:rPrChange w:id="349" w:author="Arnauld Desprets" w:date="2020-04-07T08:45:00Z">
                  <w:rPr/>
                </w:rPrChange>
              </w:rPr>
            </w:pPr>
            <w:r w:rsidRPr="00A46BE2">
              <w:rPr>
                <w:lang w:val="en-GB"/>
                <w:rPrChange w:id="350" w:author="Arnauld Desprets" w:date="2020-04-07T08:45:00Z">
                  <w:rPr/>
                </w:rPrChange>
              </w:rPr>
              <w:t>Other</w:t>
            </w:r>
          </w:p>
        </w:tc>
        <w:tc>
          <w:tcPr>
            <w:tcW w:w="0" w:type="auto"/>
            <w:vAlign w:val="center"/>
            <w:hideMark/>
          </w:tcPr>
          <w:p w14:paraId="7B54DBBF" w14:textId="77777777" w:rsidR="00D0102B" w:rsidRPr="00A46BE2" w:rsidRDefault="00D0102B">
            <w:pPr>
              <w:rPr>
                <w:lang w:val="en-GB"/>
                <w:rPrChange w:id="351" w:author="Arnauld Desprets" w:date="2020-04-07T08:45:00Z">
                  <w:rPr/>
                </w:rPrChange>
              </w:rPr>
            </w:pPr>
            <w:r w:rsidRPr="00A46BE2">
              <w:rPr>
                <w:lang w:val="en-GB"/>
                <w:rPrChange w:id="352" w:author="Arnauld Desprets" w:date="2020-04-07T08:45:00Z">
                  <w:rPr/>
                </w:rPrChange>
              </w:rPr>
              <w:t>Validate</w:t>
            </w:r>
          </w:p>
        </w:tc>
        <w:tc>
          <w:tcPr>
            <w:tcW w:w="0" w:type="auto"/>
            <w:vAlign w:val="center"/>
            <w:hideMark/>
          </w:tcPr>
          <w:p w14:paraId="017F2A9F" w14:textId="77777777" w:rsidR="00D0102B" w:rsidRPr="00A46BE2" w:rsidRDefault="00D0102B">
            <w:pPr>
              <w:rPr>
                <w:lang w:val="en-GB"/>
                <w:rPrChange w:id="353" w:author="Arnauld Desprets" w:date="2020-04-07T08:45:00Z">
                  <w:rPr/>
                </w:rPrChange>
              </w:rPr>
            </w:pPr>
            <w:r w:rsidRPr="00A46BE2">
              <w:rPr>
                <w:lang w:val="en-GB"/>
                <w:rPrChange w:id="354" w:author="Arnauld Desprets" w:date="2020-04-07T08:45:00Z">
                  <w:rPr/>
                </w:rPrChange>
              </w:rPr>
              <w:t>Schema validates</w:t>
            </w:r>
          </w:p>
        </w:tc>
      </w:tr>
      <w:tr w:rsidR="00D0102B" w:rsidRPr="00A46BE2" w14:paraId="110363B2" w14:textId="77777777" w:rsidTr="00D0102B">
        <w:trPr>
          <w:tblCellSpacing w:w="15" w:type="dxa"/>
        </w:trPr>
        <w:tc>
          <w:tcPr>
            <w:tcW w:w="0" w:type="auto"/>
            <w:vAlign w:val="center"/>
            <w:hideMark/>
          </w:tcPr>
          <w:p w14:paraId="49306FF8" w14:textId="77777777" w:rsidR="00D0102B" w:rsidRPr="00A46BE2" w:rsidRDefault="00D0102B">
            <w:pPr>
              <w:rPr>
                <w:lang w:val="en-GB"/>
                <w:rPrChange w:id="355" w:author="Arnauld Desprets" w:date="2020-04-07T08:45:00Z">
                  <w:rPr/>
                </w:rPrChange>
              </w:rPr>
            </w:pPr>
            <w:r w:rsidRPr="00A46BE2">
              <w:rPr>
                <w:lang w:val="en-GB"/>
                <w:rPrChange w:id="356" w:author="Arnauld Desprets" w:date="2020-04-07T08:45:00Z">
                  <w:rPr/>
                </w:rPrChange>
              </w:rPr>
              <w:t>Transform</w:t>
            </w:r>
          </w:p>
        </w:tc>
        <w:tc>
          <w:tcPr>
            <w:tcW w:w="0" w:type="auto"/>
            <w:vAlign w:val="center"/>
            <w:hideMark/>
          </w:tcPr>
          <w:p w14:paraId="62446114" w14:textId="77777777" w:rsidR="00D0102B" w:rsidRPr="00A46BE2" w:rsidRDefault="00D0102B">
            <w:pPr>
              <w:rPr>
                <w:lang w:val="en-GB"/>
                <w:rPrChange w:id="357" w:author="Arnauld Desprets" w:date="2020-04-07T08:45:00Z">
                  <w:rPr/>
                </w:rPrChange>
              </w:rPr>
            </w:pPr>
            <w:r w:rsidRPr="00A46BE2">
              <w:rPr>
                <w:lang w:val="en-GB"/>
                <w:rPrChange w:id="358" w:author="Arnauld Desprets" w:date="2020-04-07T08:45:00Z">
                  <w:rPr/>
                </w:rPrChange>
              </w:rPr>
              <w:t>XML to JSON</w:t>
            </w:r>
          </w:p>
        </w:tc>
        <w:tc>
          <w:tcPr>
            <w:tcW w:w="0" w:type="auto"/>
            <w:vAlign w:val="center"/>
            <w:hideMark/>
          </w:tcPr>
          <w:p w14:paraId="744D3100" w14:textId="77777777" w:rsidR="00D0102B" w:rsidRPr="00A46BE2" w:rsidRDefault="00D0102B">
            <w:pPr>
              <w:rPr>
                <w:lang w:val="en-GB"/>
                <w:rPrChange w:id="359" w:author="Arnauld Desprets" w:date="2020-04-07T08:45:00Z">
                  <w:rPr/>
                </w:rPrChange>
              </w:rPr>
            </w:pPr>
            <w:r w:rsidRPr="00A46BE2">
              <w:rPr>
                <w:lang w:val="en-GB"/>
                <w:rPrChange w:id="360" w:author="Arnauld Desprets" w:date="2020-04-07T08:45:00Z">
                  <w:rPr/>
                </w:rPrChange>
              </w:rPr>
              <w:t>transform</w:t>
            </w:r>
          </w:p>
        </w:tc>
        <w:tc>
          <w:tcPr>
            <w:tcW w:w="0" w:type="auto"/>
            <w:vAlign w:val="center"/>
            <w:hideMark/>
          </w:tcPr>
          <w:p w14:paraId="505DCD0D" w14:textId="77777777" w:rsidR="00D0102B" w:rsidRPr="00A46BE2" w:rsidRDefault="00D0102B">
            <w:pPr>
              <w:rPr>
                <w:lang w:val="en-GB"/>
                <w:rPrChange w:id="361" w:author="Arnauld Desprets" w:date="2020-04-07T08:45:00Z">
                  <w:rPr/>
                </w:rPrChange>
              </w:rPr>
            </w:pPr>
            <w:r w:rsidRPr="00A46BE2">
              <w:rPr>
                <w:lang w:val="en-GB"/>
                <w:rPrChange w:id="362" w:author="Arnauld Desprets" w:date="2020-04-07T08:45:00Z">
                  <w:rPr/>
                </w:rPrChange>
              </w:rPr>
              <w:t>-</w:t>
            </w:r>
          </w:p>
        </w:tc>
        <w:tc>
          <w:tcPr>
            <w:tcW w:w="0" w:type="auto"/>
            <w:vAlign w:val="center"/>
            <w:hideMark/>
          </w:tcPr>
          <w:p w14:paraId="399055E6" w14:textId="77777777" w:rsidR="00D0102B" w:rsidRPr="00A46BE2" w:rsidRDefault="00D0102B">
            <w:pPr>
              <w:rPr>
                <w:lang w:val="en-GB"/>
                <w:rPrChange w:id="363" w:author="Arnauld Desprets" w:date="2020-04-07T08:45:00Z">
                  <w:rPr/>
                </w:rPrChange>
              </w:rPr>
            </w:pPr>
            <w:r w:rsidRPr="00A46BE2">
              <w:rPr>
                <w:lang w:val="en-GB"/>
                <w:rPrChange w:id="364" w:author="Arnauld Desprets" w:date="2020-04-07T08:45:00Z">
                  <w:rPr/>
                </w:rPrChange>
              </w:rPr>
              <w:t>Transform</w:t>
            </w:r>
          </w:p>
        </w:tc>
        <w:tc>
          <w:tcPr>
            <w:tcW w:w="0" w:type="auto"/>
            <w:vAlign w:val="center"/>
            <w:hideMark/>
          </w:tcPr>
          <w:p w14:paraId="713C1ACA" w14:textId="77777777" w:rsidR="00D0102B" w:rsidRPr="00A46BE2" w:rsidRDefault="00D0102B">
            <w:pPr>
              <w:rPr>
                <w:lang w:val="en-GB"/>
                <w:rPrChange w:id="365" w:author="Arnauld Desprets" w:date="2020-04-07T08:45:00Z">
                  <w:rPr/>
                </w:rPrChange>
              </w:rPr>
            </w:pPr>
            <w:r w:rsidRPr="00A46BE2">
              <w:rPr>
                <w:lang w:val="en-GB"/>
                <w:rPrChange w:id="366" w:author="Arnauld Desprets" w:date="2020-04-07T08:45:00Z">
                  <w:rPr/>
                </w:rPrChange>
              </w:rPr>
              <w:t>Security</w:t>
            </w:r>
          </w:p>
        </w:tc>
        <w:tc>
          <w:tcPr>
            <w:tcW w:w="0" w:type="auto"/>
            <w:vAlign w:val="center"/>
            <w:hideMark/>
          </w:tcPr>
          <w:p w14:paraId="29DCA71A" w14:textId="77777777" w:rsidR="00D0102B" w:rsidRPr="00A46BE2" w:rsidRDefault="00D0102B">
            <w:pPr>
              <w:rPr>
                <w:lang w:val="en-GB"/>
                <w:rPrChange w:id="367" w:author="Arnauld Desprets" w:date="2020-04-07T08:45:00Z">
                  <w:rPr/>
                </w:rPrChange>
              </w:rPr>
            </w:pPr>
            <w:r w:rsidRPr="00A46BE2">
              <w:rPr>
                <w:lang w:val="en-GB"/>
                <w:rPrChange w:id="368" w:author="Arnauld Desprets" w:date="2020-04-07T08:45:00Z">
                  <w:rPr/>
                </w:rPrChange>
              </w:rPr>
              <w:t>Authenticate</w:t>
            </w:r>
          </w:p>
        </w:tc>
      </w:tr>
      <w:tr w:rsidR="00D0102B" w:rsidRPr="00A46BE2" w14:paraId="6D504D20" w14:textId="77777777" w:rsidTr="00D0102B">
        <w:trPr>
          <w:tblCellSpacing w:w="15" w:type="dxa"/>
        </w:trPr>
        <w:tc>
          <w:tcPr>
            <w:tcW w:w="0" w:type="auto"/>
            <w:vAlign w:val="center"/>
            <w:hideMark/>
          </w:tcPr>
          <w:p w14:paraId="4A144F92" w14:textId="77777777" w:rsidR="00D0102B" w:rsidRPr="00A46BE2" w:rsidRDefault="00D0102B">
            <w:pPr>
              <w:rPr>
                <w:lang w:val="en-GB"/>
                <w:rPrChange w:id="369" w:author="Arnauld Desprets" w:date="2020-04-07T08:45:00Z">
                  <w:rPr/>
                </w:rPrChange>
              </w:rPr>
            </w:pPr>
            <w:r w:rsidRPr="00A46BE2">
              <w:rPr>
                <w:lang w:val="en-GB"/>
                <w:rPrChange w:id="370" w:author="Arnauld Desprets" w:date="2020-04-07T08:45:00Z">
                  <w:rPr/>
                </w:rPrChange>
              </w:rPr>
              <w:t>Transform</w:t>
            </w:r>
          </w:p>
        </w:tc>
        <w:tc>
          <w:tcPr>
            <w:tcW w:w="0" w:type="auto"/>
            <w:vAlign w:val="center"/>
            <w:hideMark/>
          </w:tcPr>
          <w:p w14:paraId="083D7ED1" w14:textId="77777777" w:rsidR="00D0102B" w:rsidRPr="00A46BE2" w:rsidRDefault="00D0102B">
            <w:pPr>
              <w:rPr>
                <w:lang w:val="en-GB"/>
                <w:rPrChange w:id="371" w:author="Arnauld Desprets" w:date="2020-04-07T08:45:00Z">
                  <w:rPr/>
                </w:rPrChange>
              </w:rPr>
            </w:pPr>
            <w:r w:rsidRPr="00A46BE2">
              <w:rPr>
                <w:lang w:val="en-GB"/>
                <w:rPrChange w:id="372" w:author="Arnauld Desprets" w:date="2020-04-07T08:45:00Z">
                  <w:rPr/>
                </w:rPrChange>
              </w:rPr>
              <w:t>Redaction</w:t>
            </w:r>
          </w:p>
        </w:tc>
        <w:tc>
          <w:tcPr>
            <w:tcW w:w="0" w:type="auto"/>
            <w:vAlign w:val="center"/>
            <w:hideMark/>
          </w:tcPr>
          <w:p w14:paraId="3A36C52F" w14:textId="77777777" w:rsidR="00D0102B" w:rsidRPr="00A46BE2" w:rsidRDefault="00D0102B">
            <w:pPr>
              <w:rPr>
                <w:lang w:val="en-GB"/>
                <w:rPrChange w:id="373" w:author="Arnauld Desprets" w:date="2020-04-07T08:45:00Z">
                  <w:rPr/>
                </w:rPrChange>
              </w:rPr>
            </w:pPr>
            <w:r w:rsidRPr="00A46BE2">
              <w:rPr>
                <w:lang w:val="en-GB"/>
                <w:rPrChange w:id="374" w:author="Arnauld Desprets" w:date="2020-04-07T08:45:00Z">
                  <w:rPr/>
                </w:rPrChange>
              </w:rPr>
              <w:t>obfuscate</w:t>
            </w:r>
          </w:p>
        </w:tc>
        <w:tc>
          <w:tcPr>
            <w:tcW w:w="0" w:type="auto"/>
            <w:vAlign w:val="center"/>
            <w:hideMark/>
          </w:tcPr>
          <w:p w14:paraId="62376AD2" w14:textId="77777777" w:rsidR="00D0102B" w:rsidRPr="00A46BE2" w:rsidRDefault="00D0102B">
            <w:pPr>
              <w:rPr>
                <w:lang w:val="en-GB"/>
                <w:rPrChange w:id="375" w:author="Arnauld Desprets" w:date="2020-04-07T08:45:00Z">
                  <w:rPr/>
                </w:rPrChange>
              </w:rPr>
            </w:pPr>
            <w:r w:rsidRPr="00A46BE2">
              <w:rPr>
                <w:lang w:val="en-GB"/>
                <w:rPrChange w:id="376" w:author="Arnauld Desprets" w:date="2020-04-07T08:45:00Z">
                  <w:rPr/>
                </w:rPrChange>
              </w:rPr>
              <w:t>-</w:t>
            </w:r>
          </w:p>
        </w:tc>
        <w:tc>
          <w:tcPr>
            <w:tcW w:w="0" w:type="auto"/>
            <w:vAlign w:val="center"/>
            <w:hideMark/>
          </w:tcPr>
          <w:p w14:paraId="0309F6D3" w14:textId="77777777" w:rsidR="00D0102B" w:rsidRPr="00A46BE2" w:rsidRDefault="00D0102B">
            <w:pPr>
              <w:rPr>
                <w:lang w:val="en-GB"/>
                <w:rPrChange w:id="377" w:author="Arnauld Desprets" w:date="2020-04-07T08:45:00Z">
                  <w:rPr/>
                </w:rPrChange>
              </w:rPr>
            </w:pPr>
            <w:r w:rsidRPr="00A46BE2">
              <w:rPr>
                <w:lang w:val="en-GB"/>
                <w:rPrChange w:id="378" w:author="Arnauld Desprets" w:date="2020-04-07T08:45:00Z">
                  <w:rPr/>
                </w:rPrChange>
              </w:rPr>
              <w:t>Other</w:t>
            </w:r>
          </w:p>
        </w:tc>
        <w:tc>
          <w:tcPr>
            <w:tcW w:w="0" w:type="auto"/>
            <w:vAlign w:val="center"/>
            <w:hideMark/>
          </w:tcPr>
          <w:p w14:paraId="304EABC9" w14:textId="77777777" w:rsidR="00D0102B" w:rsidRPr="00A46BE2" w:rsidRDefault="00D0102B">
            <w:pPr>
              <w:rPr>
                <w:lang w:val="en-GB"/>
                <w:rPrChange w:id="379" w:author="Arnauld Desprets" w:date="2020-04-07T08:45:00Z">
                  <w:rPr/>
                </w:rPrChange>
              </w:rPr>
            </w:pPr>
            <w:r w:rsidRPr="00A46BE2">
              <w:rPr>
                <w:lang w:val="en-GB"/>
                <w:rPrChange w:id="380" w:author="Arnauld Desprets" w:date="2020-04-07T08:45:00Z">
                  <w:rPr/>
                </w:rPrChange>
              </w:rPr>
              <w:t>Security</w:t>
            </w:r>
          </w:p>
        </w:tc>
        <w:tc>
          <w:tcPr>
            <w:tcW w:w="0" w:type="auto"/>
            <w:vAlign w:val="center"/>
            <w:hideMark/>
          </w:tcPr>
          <w:p w14:paraId="5520FB2A" w14:textId="77777777" w:rsidR="00D0102B" w:rsidRPr="00A46BE2" w:rsidRDefault="00D0102B">
            <w:pPr>
              <w:rPr>
                <w:lang w:val="en-GB"/>
                <w:rPrChange w:id="381" w:author="Arnauld Desprets" w:date="2020-04-07T08:45:00Z">
                  <w:rPr/>
                </w:rPrChange>
              </w:rPr>
            </w:pPr>
            <w:r w:rsidRPr="00A46BE2">
              <w:rPr>
                <w:lang w:val="en-GB"/>
                <w:rPrChange w:id="382" w:author="Arnauld Desprets" w:date="2020-04-07T08:45:00Z">
                  <w:rPr/>
                </w:rPrChange>
              </w:rPr>
              <w:t>Generate JWT</w:t>
            </w:r>
          </w:p>
        </w:tc>
      </w:tr>
      <w:tr w:rsidR="00D0102B" w:rsidRPr="00A46BE2" w14:paraId="598B051A" w14:textId="77777777" w:rsidTr="00D0102B">
        <w:trPr>
          <w:tblCellSpacing w:w="15" w:type="dxa"/>
        </w:trPr>
        <w:tc>
          <w:tcPr>
            <w:tcW w:w="0" w:type="auto"/>
            <w:vAlign w:val="center"/>
            <w:hideMark/>
          </w:tcPr>
          <w:p w14:paraId="3CABC0C8" w14:textId="77777777" w:rsidR="00D0102B" w:rsidRPr="00A46BE2" w:rsidRDefault="00D0102B">
            <w:pPr>
              <w:rPr>
                <w:lang w:val="en-GB"/>
                <w:rPrChange w:id="383" w:author="Arnauld Desprets" w:date="2020-04-07T08:45:00Z">
                  <w:rPr/>
                </w:rPrChange>
              </w:rPr>
            </w:pPr>
            <w:r w:rsidRPr="00A46BE2">
              <w:rPr>
                <w:lang w:val="en-GB"/>
                <w:rPrChange w:id="384" w:author="Arnauld Desprets" w:date="2020-04-07T08:45:00Z">
                  <w:rPr/>
                </w:rPrChange>
              </w:rPr>
              <w:t>Transform</w:t>
            </w:r>
          </w:p>
        </w:tc>
        <w:tc>
          <w:tcPr>
            <w:tcW w:w="0" w:type="auto"/>
            <w:vAlign w:val="center"/>
            <w:hideMark/>
          </w:tcPr>
          <w:p w14:paraId="240F91BF" w14:textId="77777777" w:rsidR="00D0102B" w:rsidRPr="00A46BE2" w:rsidRDefault="00D0102B">
            <w:pPr>
              <w:rPr>
                <w:lang w:val="en-GB"/>
                <w:rPrChange w:id="385" w:author="Arnauld Desprets" w:date="2020-04-07T08:45:00Z">
                  <w:rPr/>
                </w:rPrChange>
              </w:rPr>
            </w:pPr>
            <w:r w:rsidRPr="00A46BE2">
              <w:rPr>
                <w:lang w:val="en-GB"/>
                <w:rPrChange w:id="386" w:author="Arnauld Desprets" w:date="2020-04-07T08:45:00Z">
                  <w:rPr/>
                </w:rPrChange>
              </w:rPr>
              <w:t>XSLT</w:t>
            </w:r>
          </w:p>
        </w:tc>
        <w:tc>
          <w:tcPr>
            <w:tcW w:w="0" w:type="auto"/>
            <w:vAlign w:val="center"/>
            <w:hideMark/>
          </w:tcPr>
          <w:p w14:paraId="0457251B" w14:textId="77777777" w:rsidR="00D0102B" w:rsidRPr="00A46BE2" w:rsidRDefault="00D0102B">
            <w:pPr>
              <w:rPr>
                <w:lang w:val="en-GB"/>
                <w:rPrChange w:id="387" w:author="Arnauld Desprets" w:date="2020-04-07T08:45:00Z">
                  <w:rPr/>
                </w:rPrChange>
              </w:rPr>
            </w:pPr>
            <w:r w:rsidRPr="00A46BE2">
              <w:rPr>
                <w:lang w:val="en-GB"/>
                <w:rPrChange w:id="388" w:author="Arnauld Desprets" w:date="2020-04-07T08:45:00Z">
                  <w:rPr/>
                </w:rPrChange>
              </w:rPr>
              <w:t>any code</w:t>
            </w:r>
          </w:p>
        </w:tc>
        <w:tc>
          <w:tcPr>
            <w:tcW w:w="0" w:type="auto"/>
            <w:vAlign w:val="center"/>
            <w:hideMark/>
          </w:tcPr>
          <w:p w14:paraId="1E3732AF" w14:textId="77777777" w:rsidR="00D0102B" w:rsidRPr="00A46BE2" w:rsidRDefault="00D0102B">
            <w:pPr>
              <w:rPr>
                <w:lang w:val="en-GB"/>
                <w:rPrChange w:id="389" w:author="Arnauld Desprets" w:date="2020-04-07T08:45:00Z">
                  <w:rPr/>
                </w:rPrChange>
              </w:rPr>
            </w:pPr>
            <w:r w:rsidRPr="00A46BE2">
              <w:rPr>
                <w:lang w:val="en-GB"/>
                <w:rPrChange w:id="390" w:author="Arnauld Desprets" w:date="2020-04-07T08:45:00Z">
                  <w:rPr/>
                </w:rPrChange>
              </w:rPr>
              <w:t>-</w:t>
            </w:r>
          </w:p>
        </w:tc>
        <w:tc>
          <w:tcPr>
            <w:tcW w:w="0" w:type="auto"/>
            <w:vAlign w:val="center"/>
            <w:hideMark/>
          </w:tcPr>
          <w:p w14:paraId="46A02E0E" w14:textId="77777777" w:rsidR="00D0102B" w:rsidRPr="00A46BE2" w:rsidRDefault="00D0102B">
            <w:pPr>
              <w:rPr>
                <w:lang w:val="en-GB"/>
                <w:rPrChange w:id="391" w:author="Arnauld Desprets" w:date="2020-04-07T08:45:00Z">
                  <w:rPr/>
                </w:rPrChange>
              </w:rPr>
            </w:pPr>
            <w:r w:rsidRPr="00A46BE2">
              <w:rPr>
                <w:lang w:val="en-GB"/>
                <w:rPrChange w:id="392" w:author="Arnauld Desprets" w:date="2020-04-07T08:45:00Z">
                  <w:rPr/>
                </w:rPrChange>
              </w:rPr>
              <w:t>Transform</w:t>
            </w:r>
          </w:p>
        </w:tc>
        <w:tc>
          <w:tcPr>
            <w:tcW w:w="0" w:type="auto"/>
            <w:vAlign w:val="center"/>
            <w:hideMark/>
          </w:tcPr>
          <w:p w14:paraId="0A1397B2" w14:textId="77777777" w:rsidR="00D0102B" w:rsidRPr="00A46BE2" w:rsidRDefault="00D0102B">
            <w:pPr>
              <w:rPr>
                <w:lang w:val="en-GB"/>
                <w:rPrChange w:id="393" w:author="Arnauld Desprets" w:date="2020-04-07T08:45:00Z">
                  <w:rPr/>
                </w:rPrChange>
              </w:rPr>
            </w:pPr>
            <w:r w:rsidRPr="00A46BE2">
              <w:rPr>
                <w:lang w:val="en-GB"/>
                <w:rPrChange w:id="394" w:author="Arnauld Desprets" w:date="2020-04-07T08:45:00Z">
                  <w:rPr/>
                </w:rPrChange>
              </w:rPr>
              <w:t>Security</w:t>
            </w:r>
          </w:p>
        </w:tc>
        <w:tc>
          <w:tcPr>
            <w:tcW w:w="0" w:type="auto"/>
            <w:vAlign w:val="center"/>
            <w:hideMark/>
          </w:tcPr>
          <w:p w14:paraId="2CAF3B84" w14:textId="77777777" w:rsidR="00D0102B" w:rsidRPr="00A46BE2" w:rsidRDefault="00D0102B">
            <w:pPr>
              <w:rPr>
                <w:lang w:val="en-GB"/>
                <w:rPrChange w:id="395" w:author="Arnauld Desprets" w:date="2020-04-07T08:45:00Z">
                  <w:rPr/>
                </w:rPrChange>
              </w:rPr>
            </w:pPr>
            <w:r w:rsidRPr="00A46BE2">
              <w:rPr>
                <w:lang w:val="en-GB"/>
                <w:rPrChange w:id="396" w:author="Arnauld Desprets" w:date="2020-04-07T08:45:00Z">
                  <w:rPr/>
                </w:rPrChange>
              </w:rPr>
              <w:t>User Security</w:t>
            </w:r>
          </w:p>
        </w:tc>
      </w:tr>
      <w:tr w:rsidR="00D0102B" w:rsidRPr="00A46BE2" w14:paraId="27A293A2" w14:textId="77777777" w:rsidTr="00D0102B">
        <w:trPr>
          <w:tblCellSpacing w:w="15" w:type="dxa"/>
        </w:trPr>
        <w:tc>
          <w:tcPr>
            <w:tcW w:w="0" w:type="auto"/>
            <w:vAlign w:val="center"/>
            <w:hideMark/>
          </w:tcPr>
          <w:p w14:paraId="454FA198" w14:textId="77777777" w:rsidR="00D0102B" w:rsidRPr="00A46BE2" w:rsidRDefault="00D0102B">
            <w:pPr>
              <w:rPr>
                <w:lang w:val="en-GB"/>
                <w:rPrChange w:id="397" w:author="Arnauld Desprets" w:date="2020-04-07T08:45:00Z">
                  <w:rPr/>
                </w:rPrChange>
              </w:rPr>
            </w:pPr>
            <w:r w:rsidRPr="00A46BE2">
              <w:rPr>
                <w:lang w:val="en-GB"/>
                <w:rPrChange w:id="398" w:author="Arnauld Desprets" w:date="2020-04-07T08:45:00Z">
                  <w:rPr/>
                </w:rPrChange>
              </w:rPr>
              <w:t>Other</w:t>
            </w:r>
          </w:p>
        </w:tc>
        <w:tc>
          <w:tcPr>
            <w:tcW w:w="0" w:type="auto"/>
            <w:vAlign w:val="center"/>
            <w:hideMark/>
          </w:tcPr>
          <w:p w14:paraId="1AF71452" w14:textId="77777777" w:rsidR="00D0102B" w:rsidRPr="00A46BE2" w:rsidRDefault="00D0102B">
            <w:pPr>
              <w:rPr>
                <w:lang w:val="en-GB"/>
                <w:rPrChange w:id="399" w:author="Arnauld Desprets" w:date="2020-04-07T08:45:00Z">
                  <w:rPr/>
                </w:rPrChange>
              </w:rPr>
            </w:pPr>
            <w:r w:rsidRPr="00A46BE2">
              <w:rPr>
                <w:lang w:val="en-GB"/>
                <w:rPrChange w:id="400" w:author="Arnauld Desprets" w:date="2020-04-07T08:45:00Z">
                  <w:rPr/>
                </w:rPrChange>
              </w:rPr>
              <w:t>GatewayScript</w:t>
            </w:r>
          </w:p>
        </w:tc>
        <w:tc>
          <w:tcPr>
            <w:tcW w:w="0" w:type="auto"/>
            <w:vAlign w:val="center"/>
            <w:hideMark/>
          </w:tcPr>
          <w:p w14:paraId="13D347F0" w14:textId="77777777" w:rsidR="00D0102B" w:rsidRPr="00A46BE2" w:rsidRDefault="00D0102B">
            <w:pPr>
              <w:rPr>
                <w:lang w:val="en-GB"/>
                <w:rPrChange w:id="401" w:author="Arnauld Desprets" w:date="2020-04-07T08:45:00Z">
                  <w:rPr/>
                </w:rPrChange>
              </w:rPr>
            </w:pPr>
            <w:r w:rsidRPr="00A46BE2">
              <w:rPr>
                <w:lang w:val="en-GB"/>
                <w:rPrChange w:id="402" w:author="Arnauld Desprets" w:date="2020-04-07T08:45:00Z">
                  <w:rPr/>
                </w:rPrChange>
              </w:rPr>
              <w:t>any code</w:t>
            </w:r>
          </w:p>
        </w:tc>
        <w:tc>
          <w:tcPr>
            <w:tcW w:w="0" w:type="auto"/>
            <w:vAlign w:val="center"/>
            <w:hideMark/>
          </w:tcPr>
          <w:p w14:paraId="2B7B73DE" w14:textId="77777777" w:rsidR="00D0102B" w:rsidRPr="00A46BE2" w:rsidRDefault="00D0102B">
            <w:pPr>
              <w:rPr>
                <w:lang w:val="en-GB"/>
                <w:rPrChange w:id="403" w:author="Arnauld Desprets" w:date="2020-04-07T08:45:00Z">
                  <w:rPr/>
                </w:rPrChange>
              </w:rPr>
            </w:pPr>
            <w:r w:rsidRPr="00A46BE2">
              <w:rPr>
                <w:lang w:val="en-GB"/>
                <w:rPrChange w:id="404" w:author="Arnauld Desprets" w:date="2020-04-07T08:45:00Z">
                  <w:rPr/>
                </w:rPrChange>
              </w:rPr>
              <w:t>-</w:t>
            </w:r>
          </w:p>
        </w:tc>
        <w:tc>
          <w:tcPr>
            <w:tcW w:w="0" w:type="auto"/>
            <w:vAlign w:val="center"/>
            <w:hideMark/>
          </w:tcPr>
          <w:p w14:paraId="3A18CF89" w14:textId="77777777" w:rsidR="00D0102B" w:rsidRPr="00A46BE2" w:rsidRDefault="00D0102B">
            <w:pPr>
              <w:rPr>
                <w:lang w:val="en-GB"/>
                <w:rPrChange w:id="405" w:author="Arnauld Desprets" w:date="2020-04-07T08:45:00Z">
                  <w:rPr/>
                </w:rPrChange>
              </w:rPr>
            </w:pPr>
            <w:r w:rsidRPr="00A46BE2">
              <w:rPr>
                <w:lang w:val="en-GB"/>
                <w:rPrChange w:id="406" w:author="Arnauld Desprets" w:date="2020-04-07T08:45:00Z">
                  <w:rPr/>
                </w:rPrChange>
              </w:rPr>
              <w:t>Transform</w:t>
            </w:r>
          </w:p>
        </w:tc>
        <w:tc>
          <w:tcPr>
            <w:tcW w:w="0" w:type="auto"/>
            <w:vAlign w:val="center"/>
            <w:hideMark/>
          </w:tcPr>
          <w:p w14:paraId="64DE83F9" w14:textId="77777777" w:rsidR="00D0102B" w:rsidRPr="00A46BE2" w:rsidRDefault="00D0102B">
            <w:pPr>
              <w:rPr>
                <w:lang w:val="en-GB"/>
                <w:rPrChange w:id="407" w:author="Arnauld Desprets" w:date="2020-04-07T08:45:00Z">
                  <w:rPr/>
                </w:rPrChange>
              </w:rPr>
            </w:pPr>
            <w:r w:rsidRPr="00A46BE2">
              <w:rPr>
                <w:lang w:val="en-GB"/>
                <w:rPrChange w:id="408" w:author="Arnauld Desprets" w:date="2020-04-07T08:45:00Z">
                  <w:rPr/>
                </w:rPrChange>
              </w:rPr>
              <w:t>Security</w:t>
            </w:r>
          </w:p>
        </w:tc>
        <w:tc>
          <w:tcPr>
            <w:tcW w:w="0" w:type="auto"/>
            <w:vAlign w:val="center"/>
            <w:hideMark/>
          </w:tcPr>
          <w:p w14:paraId="4779D30E" w14:textId="77777777" w:rsidR="00D0102B" w:rsidRPr="00A46BE2" w:rsidRDefault="00D0102B">
            <w:pPr>
              <w:rPr>
                <w:lang w:val="en-GB"/>
                <w:rPrChange w:id="409" w:author="Arnauld Desprets" w:date="2020-04-07T08:45:00Z">
                  <w:rPr/>
                </w:rPrChange>
              </w:rPr>
            </w:pPr>
            <w:r w:rsidRPr="00A46BE2">
              <w:rPr>
                <w:lang w:val="en-GB"/>
                <w:rPrChange w:id="410" w:author="Arnauld Desprets" w:date="2020-04-07T08:45:00Z">
                  <w:rPr/>
                </w:rPrChange>
              </w:rPr>
              <w:t>Validate JWT</w:t>
            </w:r>
          </w:p>
        </w:tc>
      </w:tr>
    </w:tbl>
    <w:p w14:paraId="230675A3" w14:textId="77777777" w:rsidR="00D0102B" w:rsidRPr="00A46BE2" w:rsidRDefault="00D0102B" w:rsidP="00D0102B">
      <w:pPr>
        <w:pStyle w:val="Heading1"/>
        <w:rPr>
          <w:lang w:val="en-GB"/>
          <w:rPrChange w:id="411" w:author="Arnauld Desprets" w:date="2020-04-07T08:45:00Z">
            <w:rPr/>
          </w:rPrChange>
        </w:rPr>
      </w:pPr>
      <w:r w:rsidRPr="00A46BE2">
        <w:rPr>
          <w:lang w:val="en-GB"/>
          <w:rPrChange w:id="412" w:author="Arnauld Desprets" w:date="2020-04-07T08:45:00Z">
            <w:rPr/>
          </w:rPrChange>
        </w:rPr>
        <w:t>Lifecycle of a Product</w:t>
      </w:r>
    </w:p>
    <w:p w14:paraId="49DBA224" w14:textId="77777777" w:rsidR="00D0102B" w:rsidRPr="00A46BE2" w:rsidRDefault="00D0102B" w:rsidP="00D0102B">
      <w:pPr>
        <w:pStyle w:val="NormalWeb"/>
        <w:rPr>
          <w:lang w:val="en-GB"/>
          <w:rPrChange w:id="413" w:author="Arnauld Desprets" w:date="2020-04-07T08:45:00Z">
            <w:rPr/>
          </w:rPrChange>
        </w:rPr>
      </w:pPr>
      <w:r w:rsidRPr="00A46BE2">
        <w:rPr>
          <w:lang w:val="en-GB"/>
          <w:rPrChange w:id="414" w:author="Arnauld Desprets" w:date="2020-04-07T08:45:00Z">
            <w:rPr/>
          </w:rPrChange>
        </w:rPr>
        <w:t>The lifecycle of a product is as follow:</w:t>
      </w:r>
    </w:p>
    <w:p w14:paraId="09E81433" w14:textId="23995A6D" w:rsidR="00D0102B" w:rsidRPr="00A46BE2" w:rsidRDefault="00D0102B" w:rsidP="00D0102B">
      <w:pPr>
        <w:pStyle w:val="NormalWeb"/>
        <w:rPr>
          <w:lang w:val="en-GB"/>
          <w:rPrChange w:id="415" w:author="Arnauld Desprets" w:date="2020-04-07T08:45:00Z">
            <w:rPr/>
          </w:rPrChange>
        </w:rPr>
      </w:pPr>
      <w:r w:rsidRPr="00A46BE2">
        <w:rPr>
          <w:noProof/>
          <w:color w:val="0000FF"/>
          <w:lang w:val="en-GB"/>
          <w:rPrChange w:id="416" w:author="Arnauld Desprets" w:date="2020-04-07T08:45:00Z">
            <w:rPr>
              <w:noProof/>
              <w:color w:val="0000FF"/>
            </w:rPr>
          </w:rPrChange>
        </w:rPr>
        <w:drawing>
          <wp:inline distT="0" distB="0" distL="0" distR="0" wp14:anchorId="299D7664" wp14:editId="6303CB41">
            <wp:extent cx="4627880" cy="3283585"/>
            <wp:effectExtent l="0" t="0" r="1270" b="0"/>
            <wp:docPr id="168" name="Picture 168" descr="ProductsLifeCycle">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ductsLifeCycle">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27880" cy="3283585"/>
                    </a:xfrm>
                    <a:prstGeom prst="rect">
                      <a:avLst/>
                    </a:prstGeom>
                    <a:noFill/>
                    <a:ln>
                      <a:noFill/>
                    </a:ln>
                  </pic:spPr>
                </pic:pic>
              </a:graphicData>
            </a:graphic>
          </wp:inline>
        </w:drawing>
      </w:r>
    </w:p>
    <w:p w14:paraId="275BA931" w14:textId="77777777" w:rsidR="00D0102B" w:rsidRPr="00A46BE2" w:rsidRDefault="00D0102B" w:rsidP="00D0102B">
      <w:pPr>
        <w:pStyle w:val="NormalWeb"/>
        <w:rPr>
          <w:lang w:val="en-GB"/>
          <w:rPrChange w:id="417" w:author="Arnauld Desprets" w:date="2020-04-07T08:45:00Z">
            <w:rPr/>
          </w:rPrChange>
        </w:rPr>
      </w:pPr>
      <w:r w:rsidRPr="00A46BE2">
        <w:rPr>
          <w:lang w:val="en-GB"/>
          <w:rPrChange w:id="418" w:author="Arnauld Desprets" w:date="2020-04-07T08:45:00Z">
            <w:rPr/>
          </w:rPrChange>
        </w:rPr>
        <w:t>It is possible to use an approbation control between each transition</w:t>
      </w:r>
    </w:p>
    <w:p w14:paraId="02768D47" w14:textId="77777777" w:rsidR="00D0102B" w:rsidRPr="00A46BE2" w:rsidRDefault="00D0102B" w:rsidP="00D0102B">
      <w:pPr>
        <w:pStyle w:val="Heading1"/>
        <w:rPr>
          <w:lang w:val="en-GB"/>
          <w:rPrChange w:id="419" w:author="Arnauld Desprets" w:date="2020-04-07T08:45:00Z">
            <w:rPr/>
          </w:rPrChange>
        </w:rPr>
      </w:pPr>
      <w:r w:rsidRPr="00A46BE2">
        <w:rPr>
          <w:lang w:val="en-GB"/>
          <w:rPrChange w:id="420" w:author="Arnauld Desprets" w:date="2020-04-07T08:45:00Z">
            <w:rPr/>
          </w:rPrChange>
        </w:rPr>
        <w:t>Overall design of the lab</w:t>
      </w:r>
    </w:p>
    <w:p w14:paraId="1916936B" w14:textId="2D224FEC" w:rsidR="00D0102B" w:rsidRPr="00A46BE2" w:rsidRDefault="00D0102B" w:rsidP="00D0102B">
      <w:pPr>
        <w:pStyle w:val="NormalWeb"/>
        <w:rPr>
          <w:lang w:val="en-GB"/>
          <w:rPrChange w:id="421" w:author="Arnauld Desprets" w:date="2020-04-07T08:45:00Z">
            <w:rPr/>
          </w:rPrChange>
        </w:rPr>
      </w:pPr>
      <w:r w:rsidRPr="00A46BE2">
        <w:rPr>
          <w:lang w:val="en-GB"/>
          <w:rPrChange w:id="422" w:author="Arnauld Desprets" w:date="2020-04-07T08:45:00Z">
            <w:rPr/>
          </w:rPrChange>
        </w:rPr>
        <w:lastRenderedPageBreak/>
        <w:t xml:space="preserve">The goal of this lab is to build the following APIs: </w:t>
      </w:r>
      <w:r w:rsidRPr="00A46BE2">
        <w:rPr>
          <w:noProof/>
          <w:color w:val="0000FF"/>
          <w:lang w:val="en-GB"/>
          <w:rPrChange w:id="423" w:author="Arnauld Desprets" w:date="2020-04-07T08:45:00Z">
            <w:rPr>
              <w:noProof/>
              <w:color w:val="0000FF"/>
            </w:rPr>
          </w:rPrChange>
        </w:rPr>
        <w:drawing>
          <wp:inline distT="0" distB="0" distL="0" distR="0" wp14:anchorId="18D393CD" wp14:editId="4441D8AD">
            <wp:extent cx="5943600" cy="1605915"/>
            <wp:effectExtent l="0" t="0" r="0" b="0"/>
            <wp:docPr id="167" name="Picture 167" descr="ProductsAndAPIsToBuild">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ductsAndAPIsToBuild">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605915"/>
                    </a:xfrm>
                    <a:prstGeom prst="rect">
                      <a:avLst/>
                    </a:prstGeom>
                    <a:noFill/>
                    <a:ln>
                      <a:noFill/>
                    </a:ln>
                  </pic:spPr>
                </pic:pic>
              </a:graphicData>
            </a:graphic>
          </wp:inline>
        </w:drawing>
      </w:r>
    </w:p>
    <w:p w14:paraId="12223350" w14:textId="77777777" w:rsidR="00D0102B" w:rsidRPr="00A46BE2" w:rsidRDefault="00D0102B" w:rsidP="00D0102B">
      <w:pPr>
        <w:pStyle w:val="NormalWeb"/>
        <w:rPr>
          <w:lang w:val="en-GB"/>
          <w:rPrChange w:id="424" w:author="Arnauld Desprets" w:date="2020-04-07T08:45:00Z">
            <w:rPr/>
          </w:rPrChange>
        </w:rPr>
      </w:pPr>
      <w:r w:rsidRPr="00A46BE2">
        <w:rPr>
          <w:lang w:val="en-GB"/>
          <w:rPrChange w:id="425" w:author="Arnauld Desprets" w:date="2020-04-07T08:45:00Z">
            <w:rPr/>
          </w:rPrChange>
        </w:rPr>
        <w:t>This provides a mix of REST and SOAP APIs, with or without mapping, using or not a Loopback Application.</w:t>
      </w:r>
    </w:p>
    <w:p w14:paraId="45173A76" w14:textId="1AF1109F" w:rsidR="00D0102B" w:rsidRPr="00A46BE2" w:rsidRDefault="00D0102B" w:rsidP="00D0102B">
      <w:pPr>
        <w:pStyle w:val="NormalWeb"/>
        <w:rPr>
          <w:lang w:val="en-GB"/>
          <w:rPrChange w:id="426" w:author="Arnauld Desprets" w:date="2020-04-07T08:45:00Z">
            <w:rPr/>
          </w:rPrChange>
        </w:rPr>
      </w:pPr>
      <w:r w:rsidRPr="00A46BE2">
        <w:rPr>
          <w:lang w:val="en-GB"/>
          <w:rPrChange w:id="427" w:author="Arnauld Desprets" w:date="2020-04-07T08:45:00Z">
            <w:rPr/>
          </w:rPrChange>
        </w:rPr>
        <w:lastRenderedPageBreak/>
        <w:t xml:space="preserve">The corresponding back end runtimes are as follow: </w:t>
      </w:r>
      <w:r w:rsidRPr="00A46BE2">
        <w:rPr>
          <w:noProof/>
          <w:color w:val="0000FF"/>
          <w:lang w:val="en-GB"/>
          <w:rPrChange w:id="428" w:author="Arnauld Desprets" w:date="2020-04-07T08:45:00Z">
            <w:rPr>
              <w:noProof/>
              <w:color w:val="0000FF"/>
            </w:rPr>
          </w:rPrChange>
        </w:rPr>
        <w:drawing>
          <wp:inline distT="0" distB="0" distL="0" distR="0" wp14:anchorId="07D9DF2A" wp14:editId="70E1A12C">
            <wp:extent cx="5943600" cy="5763260"/>
            <wp:effectExtent l="0" t="0" r="0" b="8890"/>
            <wp:docPr id="166" name="Picture 166" descr="RuntimesAndBackEnd">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untimesAndBackEnd">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763260"/>
                    </a:xfrm>
                    <a:prstGeom prst="rect">
                      <a:avLst/>
                    </a:prstGeom>
                    <a:noFill/>
                    <a:ln>
                      <a:noFill/>
                    </a:ln>
                  </pic:spPr>
                </pic:pic>
              </a:graphicData>
            </a:graphic>
          </wp:inline>
        </w:drawing>
      </w:r>
      <w:r w:rsidRPr="00A46BE2">
        <w:rPr>
          <w:lang w:val="en-GB"/>
          <w:rPrChange w:id="429" w:author="Arnauld Desprets" w:date="2020-04-07T08:45:00Z">
            <w:rPr/>
          </w:rPrChange>
        </w:rPr>
        <w:t>This provides a mix of JAX RS, JAX WS, and NodeJS (with Loopback Application) for pure cloud APIs. The use of Secure Gateway in relation with a local deployment would demonstrate hybrid APIs.</w:t>
      </w:r>
    </w:p>
    <w:p w14:paraId="272A95C3" w14:textId="77777777" w:rsidR="00D0102B" w:rsidRPr="00A46BE2" w:rsidRDefault="00D0102B" w:rsidP="00D0102B">
      <w:pPr>
        <w:pStyle w:val="Heading1"/>
        <w:rPr>
          <w:lang w:val="en-GB"/>
          <w:rPrChange w:id="430" w:author="Arnauld Desprets" w:date="2020-04-07T08:45:00Z">
            <w:rPr/>
          </w:rPrChange>
        </w:rPr>
      </w:pPr>
      <w:r w:rsidRPr="00A46BE2">
        <w:rPr>
          <w:lang w:val="en-GB"/>
          <w:rPrChange w:id="431" w:author="Arnauld Desprets" w:date="2020-04-07T08:45:00Z">
            <w:rPr/>
          </w:rPrChange>
        </w:rPr>
        <w:t>Steps for the lab</w:t>
      </w:r>
    </w:p>
    <w:p w14:paraId="27C02BF7" w14:textId="77777777" w:rsidR="00D0102B" w:rsidRPr="00A46BE2" w:rsidRDefault="00A46BE2" w:rsidP="007A0802">
      <w:pPr>
        <w:numPr>
          <w:ilvl w:val="0"/>
          <w:numId w:val="8"/>
        </w:numPr>
        <w:spacing w:before="100" w:beforeAutospacing="1" w:after="100" w:afterAutospacing="1" w:line="240" w:lineRule="auto"/>
        <w:rPr>
          <w:lang w:val="en-GB"/>
          <w:rPrChange w:id="432" w:author="Arnauld Desprets" w:date="2020-04-07T08:45:00Z">
            <w:rPr/>
          </w:rPrChange>
        </w:rPr>
      </w:pPr>
      <w:r w:rsidRPr="00A46BE2">
        <w:rPr>
          <w:lang w:val="en-GB"/>
          <w:rPrChange w:id="433" w:author="Arnauld Desprets" w:date="2020-04-07T08:45:00Z">
            <w:rPr/>
          </w:rPrChange>
        </w:rPr>
        <w:fldChar w:fldCharType="begin"/>
      </w:r>
      <w:r w:rsidRPr="00A46BE2">
        <w:rPr>
          <w:lang w:val="en-GB"/>
          <w:rPrChange w:id="434" w:author="Arnauld Desprets" w:date="2020-04-07T08:45:00Z">
            <w:rPr/>
          </w:rPrChange>
        </w:rPr>
        <w:instrText xml:space="preserve"> HYPERLINK "https://github.com/ADesprets/bluemix-labs/blob/master/Lab%20API%20-%20Manage%20your%20APIs%20with%20API%20Connect/README.2018.md" \l "step-1---check-the-development-environment" </w:instrText>
      </w:r>
      <w:r w:rsidRPr="00A46BE2">
        <w:rPr>
          <w:lang w:val="en-GB"/>
          <w:rPrChange w:id="435" w:author="Arnauld Desprets" w:date="2020-04-07T08:45:00Z">
            <w:rPr/>
          </w:rPrChange>
        </w:rPr>
        <w:fldChar w:fldCharType="separate"/>
      </w:r>
      <w:r w:rsidR="00D0102B" w:rsidRPr="00A46BE2">
        <w:rPr>
          <w:rStyle w:val="Hyperlink"/>
          <w:lang w:val="en-GB"/>
          <w:rPrChange w:id="436" w:author="Arnauld Desprets" w:date="2020-04-07T08:45:00Z">
            <w:rPr>
              <w:rStyle w:val="Hyperlink"/>
            </w:rPr>
          </w:rPrChange>
        </w:rPr>
        <w:t>Check the development environment</w:t>
      </w:r>
      <w:r w:rsidRPr="00A46BE2">
        <w:rPr>
          <w:rStyle w:val="Hyperlink"/>
          <w:lang w:val="en-GB"/>
          <w:rPrChange w:id="437" w:author="Arnauld Desprets" w:date="2020-04-07T08:45:00Z">
            <w:rPr>
              <w:rStyle w:val="Hyperlink"/>
            </w:rPr>
          </w:rPrChange>
        </w:rPr>
        <w:fldChar w:fldCharType="end"/>
      </w:r>
    </w:p>
    <w:p w14:paraId="12635935" w14:textId="77777777" w:rsidR="00D0102B" w:rsidRPr="00A46BE2" w:rsidRDefault="00A46BE2" w:rsidP="007A0802">
      <w:pPr>
        <w:numPr>
          <w:ilvl w:val="0"/>
          <w:numId w:val="8"/>
        </w:numPr>
        <w:spacing w:before="100" w:beforeAutospacing="1" w:after="100" w:afterAutospacing="1" w:line="240" w:lineRule="auto"/>
        <w:rPr>
          <w:lang w:val="en-GB"/>
          <w:rPrChange w:id="438" w:author="Arnauld Desprets" w:date="2020-04-07T08:45:00Z">
            <w:rPr/>
          </w:rPrChange>
        </w:rPr>
      </w:pPr>
      <w:r w:rsidRPr="00A46BE2">
        <w:rPr>
          <w:lang w:val="en-GB"/>
          <w:rPrChange w:id="439" w:author="Arnauld Desprets" w:date="2020-04-07T08:45:00Z">
            <w:rPr/>
          </w:rPrChange>
        </w:rPr>
        <w:fldChar w:fldCharType="begin"/>
      </w:r>
      <w:r w:rsidRPr="00A46BE2">
        <w:rPr>
          <w:lang w:val="en-GB"/>
          <w:rPrChange w:id="440" w:author="Arnauld Desprets" w:date="2020-04-07T08:45:00Z">
            <w:rPr/>
          </w:rPrChange>
        </w:rPr>
        <w:instrText xml:space="preserve"> HYPERLINK "https://github.com/ADesprets/bluemix-labs/blob/master/Lab%20API%20-%20Manage%20your%20APIs%20with%20API%20Connect/README.2018.md" \l "step-2---expose-an-existing-rest-api" </w:instrText>
      </w:r>
      <w:r w:rsidRPr="00A46BE2">
        <w:rPr>
          <w:lang w:val="en-GB"/>
          <w:rPrChange w:id="441" w:author="Arnauld Desprets" w:date="2020-04-07T08:45:00Z">
            <w:rPr/>
          </w:rPrChange>
        </w:rPr>
        <w:fldChar w:fldCharType="separate"/>
      </w:r>
      <w:r w:rsidR="00D0102B" w:rsidRPr="00A46BE2">
        <w:rPr>
          <w:rStyle w:val="Hyperlink"/>
          <w:lang w:val="en-GB"/>
          <w:rPrChange w:id="442" w:author="Arnauld Desprets" w:date="2020-04-07T08:45:00Z">
            <w:rPr>
              <w:rStyle w:val="Hyperlink"/>
            </w:rPr>
          </w:rPrChange>
        </w:rPr>
        <w:t>Expose an existing REST API</w:t>
      </w:r>
      <w:r w:rsidRPr="00A46BE2">
        <w:rPr>
          <w:rStyle w:val="Hyperlink"/>
          <w:lang w:val="en-GB"/>
          <w:rPrChange w:id="443" w:author="Arnauld Desprets" w:date="2020-04-07T08:45:00Z">
            <w:rPr>
              <w:rStyle w:val="Hyperlink"/>
            </w:rPr>
          </w:rPrChange>
        </w:rPr>
        <w:fldChar w:fldCharType="end"/>
      </w:r>
    </w:p>
    <w:p w14:paraId="0861FBC2" w14:textId="77777777" w:rsidR="00D0102B" w:rsidRPr="00A46BE2" w:rsidRDefault="00A46BE2" w:rsidP="007A0802">
      <w:pPr>
        <w:numPr>
          <w:ilvl w:val="0"/>
          <w:numId w:val="8"/>
        </w:numPr>
        <w:spacing w:before="100" w:beforeAutospacing="1" w:after="100" w:afterAutospacing="1" w:line="240" w:lineRule="auto"/>
        <w:rPr>
          <w:lang w:val="en-GB"/>
          <w:rPrChange w:id="444" w:author="Arnauld Desprets" w:date="2020-04-07T08:45:00Z">
            <w:rPr/>
          </w:rPrChange>
        </w:rPr>
      </w:pPr>
      <w:r w:rsidRPr="00A46BE2">
        <w:rPr>
          <w:lang w:val="en-GB"/>
          <w:rPrChange w:id="445" w:author="Arnauld Desprets" w:date="2020-04-07T08:45:00Z">
            <w:rPr/>
          </w:rPrChange>
        </w:rPr>
        <w:fldChar w:fldCharType="begin"/>
      </w:r>
      <w:r w:rsidRPr="00A46BE2">
        <w:rPr>
          <w:lang w:val="en-GB"/>
          <w:rPrChange w:id="446" w:author="Arnauld Desprets" w:date="2020-04-07T08:45:00Z">
            <w:rPr/>
          </w:rPrChange>
        </w:rPr>
        <w:instrText xml:space="preserve"> HYPERLINK "https://github.com/ADesprets/bluemix-labs/blob/master/Lab%20API%20-%20Manage%20your%20APIs%20with%20API%20Connect/README.2018.md" \l "step-3---publish-your-api-to-the-sandbox-catalog" </w:instrText>
      </w:r>
      <w:r w:rsidRPr="00A46BE2">
        <w:rPr>
          <w:lang w:val="en-GB"/>
          <w:rPrChange w:id="447" w:author="Arnauld Desprets" w:date="2020-04-07T08:45:00Z">
            <w:rPr/>
          </w:rPrChange>
        </w:rPr>
        <w:fldChar w:fldCharType="separate"/>
      </w:r>
      <w:r w:rsidR="00D0102B" w:rsidRPr="00A46BE2">
        <w:rPr>
          <w:rStyle w:val="Hyperlink"/>
          <w:lang w:val="en-GB"/>
          <w:rPrChange w:id="448" w:author="Arnauld Desprets" w:date="2020-04-07T08:45:00Z">
            <w:rPr>
              <w:rStyle w:val="Hyperlink"/>
            </w:rPr>
          </w:rPrChange>
        </w:rPr>
        <w:t>Publish your API to the Sandbox catalog</w:t>
      </w:r>
      <w:r w:rsidRPr="00A46BE2">
        <w:rPr>
          <w:rStyle w:val="Hyperlink"/>
          <w:lang w:val="en-GB"/>
          <w:rPrChange w:id="449" w:author="Arnauld Desprets" w:date="2020-04-07T08:45:00Z">
            <w:rPr>
              <w:rStyle w:val="Hyperlink"/>
            </w:rPr>
          </w:rPrChange>
        </w:rPr>
        <w:fldChar w:fldCharType="end"/>
      </w:r>
    </w:p>
    <w:p w14:paraId="3203E91D" w14:textId="77777777" w:rsidR="00D0102B" w:rsidRPr="00A46BE2" w:rsidRDefault="00A46BE2" w:rsidP="007A0802">
      <w:pPr>
        <w:numPr>
          <w:ilvl w:val="0"/>
          <w:numId w:val="8"/>
        </w:numPr>
        <w:spacing w:before="100" w:beforeAutospacing="1" w:after="100" w:afterAutospacing="1" w:line="240" w:lineRule="auto"/>
        <w:rPr>
          <w:lang w:val="en-GB"/>
          <w:rPrChange w:id="450" w:author="Arnauld Desprets" w:date="2020-04-07T08:45:00Z">
            <w:rPr/>
          </w:rPrChange>
        </w:rPr>
      </w:pPr>
      <w:r w:rsidRPr="00A46BE2">
        <w:rPr>
          <w:lang w:val="en-GB"/>
          <w:rPrChange w:id="451" w:author="Arnauld Desprets" w:date="2020-04-07T08:45:00Z">
            <w:rPr/>
          </w:rPrChange>
        </w:rPr>
        <w:fldChar w:fldCharType="begin"/>
      </w:r>
      <w:r w:rsidRPr="00A46BE2">
        <w:rPr>
          <w:lang w:val="en-GB"/>
          <w:rPrChange w:id="452" w:author="Arnauld Desprets" w:date="2020-04-07T08:45:00Z">
            <w:rPr/>
          </w:rPrChange>
        </w:rPr>
        <w:instrText xml:space="preserve"> HYPERLINK "https://github.com/ADesprets/bluemix-labs/blob/master/Lab%20API%20-%20Manage%20your%20APIs%20with%20API%20Connect/README.2018.md" \l "step-4---consumer-experience" </w:instrText>
      </w:r>
      <w:r w:rsidRPr="00A46BE2">
        <w:rPr>
          <w:lang w:val="en-GB"/>
          <w:rPrChange w:id="453" w:author="Arnauld Desprets" w:date="2020-04-07T08:45:00Z">
            <w:rPr/>
          </w:rPrChange>
        </w:rPr>
        <w:fldChar w:fldCharType="separate"/>
      </w:r>
      <w:r w:rsidR="00D0102B" w:rsidRPr="00A46BE2">
        <w:rPr>
          <w:rStyle w:val="Hyperlink"/>
          <w:lang w:val="en-GB"/>
          <w:rPrChange w:id="454" w:author="Arnauld Desprets" w:date="2020-04-07T08:45:00Z">
            <w:rPr>
              <w:rStyle w:val="Hyperlink"/>
            </w:rPr>
          </w:rPrChange>
        </w:rPr>
        <w:t>Consumer Experience</w:t>
      </w:r>
      <w:r w:rsidRPr="00A46BE2">
        <w:rPr>
          <w:rStyle w:val="Hyperlink"/>
          <w:lang w:val="en-GB"/>
          <w:rPrChange w:id="455" w:author="Arnauld Desprets" w:date="2020-04-07T08:45:00Z">
            <w:rPr>
              <w:rStyle w:val="Hyperlink"/>
            </w:rPr>
          </w:rPrChange>
        </w:rPr>
        <w:fldChar w:fldCharType="end"/>
      </w:r>
    </w:p>
    <w:p w14:paraId="5B12DABF" w14:textId="77777777" w:rsidR="00D0102B" w:rsidRPr="00A46BE2" w:rsidRDefault="00A46BE2" w:rsidP="007A0802">
      <w:pPr>
        <w:numPr>
          <w:ilvl w:val="0"/>
          <w:numId w:val="8"/>
        </w:numPr>
        <w:spacing w:before="100" w:beforeAutospacing="1" w:after="100" w:afterAutospacing="1" w:line="240" w:lineRule="auto"/>
        <w:rPr>
          <w:lang w:val="en-GB"/>
          <w:rPrChange w:id="456" w:author="Arnauld Desprets" w:date="2020-04-07T08:45:00Z">
            <w:rPr/>
          </w:rPrChange>
        </w:rPr>
      </w:pPr>
      <w:r w:rsidRPr="00A46BE2">
        <w:rPr>
          <w:lang w:val="en-GB"/>
          <w:rPrChange w:id="457" w:author="Arnauld Desprets" w:date="2020-04-07T08:45:00Z">
            <w:rPr/>
          </w:rPrChange>
        </w:rPr>
        <w:fldChar w:fldCharType="begin"/>
      </w:r>
      <w:r w:rsidRPr="00A46BE2">
        <w:rPr>
          <w:lang w:val="en-GB"/>
          <w:rPrChange w:id="458" w:author="Arnauld Desprets" w:date="2020-04-07T08:45:00Z">
            <w:rPr/>
          </w:rPrChange>
        </w:rPr>
        <w:instrText xml:space="preserve"> HYPERLINK "https://github.com/ADesprets/bluemix-labs/blob/master/Lab%20API%20-%20Manage%20your%20APIs%20with%20API%20Connect/README.2018.md" \l "step-5---invoke-the-api" </w:instrText>
      </w:r>
      <w:r w:rsidRPr="00A46BE2">
        <w:rPr>
          <w:lang w:val="en-GB"/>
          <w:rPrChange w:id="459" w:author="Arnauld Desprets" w:date="2020-04-07T08:45:00Z">
            <w:rPr/>
          </w:rPrChange>
        </w:rPr>
        <w:fldChar w:fldCharType="separate"/>
      </w:r>
      <w:r w:rsidR="00D0102B" w:rsidRPr="00A46BE2">
        <w:rPr>
          <w:rStyle w:val="Hyperlink"/>
          <w:lang w:val="en-GB"/>
          <w:rPrChange w:id="460" w:author="Arnauld Desprets" w:date="2020-04-07T08:45:00Z">
            <w:rPr>
              <w:rStyle w:val="Hyperlink"/>
            </w:rPr>
          </w:rPrChange>
        </w:rPr>
        <w:t>Invoke the API</w:t>
      </w:r>
      <w:r w:rsidRPr="00A46BE2">
        <w:rPr>
          <w:rStyle w:val="Hyperlink"/>
          <w:lang w:val="en-GB"/>
          <w:rPrChange w:id="461" w:author="Arnauld Desprets" w:date="2020-04-07T08:45:00Z">
            <w:rPr>
              <w:rStyle w:val="Hyperlink"/>
            </w:rPr>
          </w:rPrChange>
        </w:rPr>
        <w:fldChar w:fldCharType="end"/>
      </w:r>
    </w:p>
    <w:p w14:paraId="7D5EA9B9" w14:textId="77777777" w:rsidR="00D0102B" w:rsidRPr="00A46BE2" w:rsidRDefault="00A46BE2" w:rsidP="007A0802">
      <w:pPr>
        <w:numPr>
          <w:ilvl w:val="0"/>
          <w:numId w:val="8"/>
        </w:numPr>
        <w:spacing w:before="100" w:beforeAutospacing="1" w:after="100" w:afterAutospacing="1" w:line="240" w:lineRule="auto"/>
        <w:rPr>
          <w:lang w:val="en-GB"/>
          <w:rPrChange w:id="462" w:author="Arnauld Desprets" w:date="2020-04-07T08:45:00Z">
            <w:rPr/>
          </w:rPrChange>
        </w:rPr>
      </w:pPr>
      <w:r w:rsidRPr="00A46BE2">
        <w:rPr>
          <w:lang w:val="en-GB"/>
          <w:rPrChange w:id="463" w:author="Arnauld Desprets" w:date="2020-04-07T08:45:00Z">
            <w:rPr/>
          </w:rPrChange>
        </w:rPr>
        <w:fldChar w:fldCharType="begin"/>
      </w:r>
      <w:r w:rsidRPr="00A46BE2">
        <w:rPr>
          <w:lang w:val="en-GB"/>
          <w:rPrChange w:id="464" w:author="Arnauld Desprets" w:date="2020-04-07T08:45:00Z">
            <w:rPr/>
          </w:rPrChange>
        </w:rPr>
        <w:instrText xml:space="preserve"> HYPERLINK "https://github.com/ADesprets/bluemix-labs/blob/master/Lab%20API%20-%20Manage%20your%20APIs%20with%20API%20Connect/README.2018.md" \l "step-6---analytics" </w:instrText>
      </w:r>
      <w:r w:rsidRPr="00A46BE2">
        <w:rPr>
          <w:lang w:val="en-GB"/>
          <w:rPrChange w:id="465" w:author="Arnauld Desprets" w:date="2020-04-07T08:45:00Z">
            <w:rPr/>
          </w:rPrChange>
        </w:rPr>
        <w:fldChar w:fldCharType="separate"/>
      </w:r>
      <w:r w:rsidR="00D0102B" w:rsidRPr="00A46BE2">
        <w:rPr>
          <w:rStyle w:val="Hyperlink"/>
          <w:lang w:val="en-GB"/>
          <w:rPrChange w:id="466" w:author="Arnauld Desprets" w:date="2020-04-07T08:45:00Z">
            <w:rPr>
              <w:rStyle w:val="Hyperlink"/>
            </w:rPr>
          </w:rPrChange>
        </w:rPr>
        <w:t>Analytics</w:t>
      </w:r>
      <w:r w:rsidRPr="00A46BE2">
        <w:rPr>
          <w:rStyle w:val="Hyperlink"/>
          <w:lang w:val="en-GB"/>
          <w:rPrChange w:id="467" w:author="Arnauld Desprets" w:date="2020-04-07T08:45:00Z">
            <w:rPr>
              <w:rStyle w:val="Hyperlink"/>
            </w:rPr>
          </w:rPrChange>
        </w:rPr>
        <w:fldChar w:fldCharType="end"/>
      </w:r>
    </w:p>
    <w:p w14:paraId="33A22454" w14:textId="77777777" w:rsidR="00D0102B" w:rsidRPr="00A46BE2" w:rsidRDefault="00A46BE2" w:rsidP="007A0802">
      <w:pPr>
        <w:numPr>
          <w:ilvl w:val="0"/>
          <w:numId w:val="8"/>
        </w:numPr>
        <w:spacing w:before="100" w:beforeAutospacing="1" w:after="100" w:afterAutospacing="1" w:line="240" w:lineRule="auto"/>
        <w:rPr>
          <w:lang w:val="en-GB"/>
          <w:rPrChange w:id="468" w:author="Arnauld Desprets" w:date="2020-04-07T08:45:00Z">
            <w:rPr/>
          </w:rPrChange>
        </w:rPr>
      </w:pPr>
      <w:r w:rsidRPr="00A46BE2">
        <w:rPr>
          <w:lang w:val="en-GB"/>
          <w:rPrChange w:id="469" w:author="Arnauld Desprets" w:date="2020-04-07T08:45:00Z">
            <w:rPr/>
          </w:rPrChange>
        </w:rPr>
        <w:lastRenderedPageBreak/>
        <w:fldChar w:fldCharType="begin"/>
      </w:r>
      <w:r w:rsidRPr="00A46BE2">
        <w:rPr>
          <w:lang w:val="en-GB"/>
          <w:rPrChange w:id="470" w:author="Arnauld Desprets" w:date="2020-04-07T08:45:00Z">
            <w:rPr/>
          </w:rPrChange>
        </w:rPr>
        <w:instrText xml:space="preserve"> HYPERLINK "https://github.com/ADesprets/bluemix-labs/blob/master/Lab%20API%20-%20Manage%20your%20APIs%20with%20API%20Connect/README.2018.md" \l "step-7---create-a-soap-api" </w:instrText>
      </w:r>
      <w:r w:rsidRPr="00A46BE2">
        <w:rPr>
          <w:lang w:val="en-GB"/>
          <w:rPrChange w:id="471" w:author="Arnauld Desprets" w:date="2020-04-07T08:45:00Z">
            <w:rPr/>
          </w:rPrChange>
        </w:rPr>
        <w:fldChar w:fldCharType="separate"/>
      </w:r>
      <w:r w:rsidR="00D0102B" w:rsidRPr="00A46BE2">
        <w:rPr>
          <w:rStyle w:val="Hyperlink"/>
          <w:lang w:val="en-GB"/>
          <w:rPrChange w:id="472" w:author="Arnauld Desprets" w:date="2020-04-07T08:45:00Z">
            <w:rPr>
              <w:rStyle w:val="Hyperlink"/>
            </w:rPr>
          </w:rPrChange>
        </w:rPr>
        <w:t xml:space="preserve">Create a SOAP API </w:t>
      </w:r>
      <w:r w:rsidRPr="00A46BE2">
        <w:rPr>
          <w:rStyle w:val="Hyperlink"/>
          <w:lang w:val="en-GB"/>
          <w:rPrChange w:id="473" w:author="Arnauld Desprets" w:date="2020-04-07T08:45:00Z">
            <w:rPr>
              <w:rStyle w:val="Hyperlink"/>
            </w:rPr>
          </w:rPrChange>
        </w:rPr>
        <w:fldChar w:fldCharType="end"/>
      </w:r>
    </w:p>
    <w:p w14:paraId="6E5889BF" w14:textId="77777777" w:rsidR="00D0102B" w:rsidRPr="00A46BE2" w:rsidRDefault="00A46BE2" w:rsidP="007A0802">
      <w:pPr>
        <w:numPr>
          <w:ilvl w:val="0"/>
          <w:numId w:val="8"/>
        </w:numPr>
        <w:spacing w:before="100" w:beforeAutospacing="1" w:after="100" w:afterAutospacing="1" w:line="240" w:lineRule="auto"/>
        <w:rPr>
          <w:lang w:val="en-GB"/>
          <w:rPrChange w:id="474" w:author="Arnauld Desprets" w:date="2020-04-07T08:45:00Z">
            <w:rPr/>
          </w:rPrChange>
        </w:rPr>
      </w:pPr>
      <w:r w:rsidRPr="00A46BE2">
        <w:rPr>
          <w:lang w:val="en-GB"/>
          <w:rPrChange w:id="475" w:author="Arnauld Desprets" w:date="2020-04-07T08:45:00Z">
            <w:rPr/>
          </w:rPrChange>
        </w:rPr>
        <w:fldChar w:fldCharType="begin"/>
      </w:r>
      <w:r w:rsidRPr="00A46BE2">
        <w:rPr>
          <w:lang w:val="en-GB"/>
          <w:rPrChange w:id="476" w:author="Arnauld Desprets" w:date="2020-04-07T08:45:00Z">
            <w:rPr/>
          </w:rPrChange>
        </w:rPr>
        <w:instrText xml:space="preserve"> HYPERLINK "https://github.com/ADesprets/bluemix-labs/blob/master/Lab%20API%20-%20Manage%20your%20APIs%20with%20API%20Connect/README.2018.md" \l "step-8---create-a-soap-to-rest-api" </w:instrText>
      </w:r>
      <w:r w:rsidRPr="00A46BE2">
        <w:rPr>
          <w:lang w:val="en-GB"/>
          <w:rPrChange w:id="477" w:author="Arnauld Desprets" w:date="2020-04-07T08:45:00Z">
            <w:rPr/>
          </w:rPrChange>
        </w:rPr>
        <w:fldChar w:fldCharType="separate"/>
      </w:r>
      <w:r w:rsidR="00D0102B" w:rsidRPr="00A46BE2">
        <w:rPr>
          <w:rStyle w:val="Hyperlink"/>
          <w:lang w:val="en-GB"/>
          <w:rPrChange w:id="478" w:author="Arnauld Desprets" w:date="2020-04-07T08:45:00Z">
            <w:rPr>
              <w:rStyle w:val="Hyperlink"/>
            </w:rPr>
          </w:rPrChange>
        </w:rPr>
        <w:t xml:space="preserve">Create a SOAP to REST API </w:t>
      </w:r>
      <w:r w:rsidRPr="00A46BE2">
        <w:rPr>
          <w:rStyle w:val="Hyperlink"/>
          <w:lang w:val="en-GB"/>
          <w:rPrChange w:id="479" w:author="Arnauld Desprets" w:date="2020-04-07T08:45:00Z">
            <w:rPr>
              <w:rStyle w:val="Hyperlink"/>
            </w:rPr>
          </w:rPrChange>
        </w:rPr>
        <w:fldChar w:fldCharType="end"/>
      </w:r>
    </w:p>
    <w:p w14:paraId="55A95F6B" w14:textId="77777777" w:rsidR="00D0102B" w:rsidRPr="00A46BE2" w:rsidRDefault="00A46BE2" w:rsidP="007A0802">
      <w:pPr>
        <w:numPr>
          <w:ilvl w:val="0"/>
          <w:numId w:val="8"/>
        </w:numPr>
        <w:spacing w:before="100" w:beforeAutospacing="1" w:after="100" w:afterAutospacing="1" w:line="240" w:lineRule="auto"/>
        <w:rPr>
          <w:lang w:val="en-GB"/>
          <w:rPrChange w:id="480" w:author="Arnauld Desprets" w:date="2020-04-07T08:45:00Z">
            <w:rPr/>
          </w:rPrChange>
        </w:rPr>
      </w:pPr>
      <w:r w:rsidRPr="00A46BE2">
        <w:rPr>
          <w:lang w:val="en-GB"/>
          <w:rPrChange w:id="481" w:author="Arnauld Desprets" w:date="2020-04-07T08:45:00Z">
            <w:rPr/>
          </w:rPrChange>
        </w:rPr>
        <w:fldChar w:fldCharType="begin"/>
      </w:r>
      <w:r w:rsidRPr="00A46BE2">
        <w:rPr>
          <w:lang w:val="en-GB"/>
          <w:rPrChange w:id="482" w:author="Arnauld Desprets" w:date="2020-04-07T08:45:00Z">
            <w:rPr/>
          </w:rPrChange>
        </w:rPr>
        <w:instrText xml:space="preserve"> HYPERLINK "https://github.com/ADesprets/bluemix-labs/blob/master/Lab%20API%20-%20Manage%20your%20APIs%20with%20API%20Connect/README.2018.md" \l "step-9---create-a-cloudant-service" </w:instrText>
      </w:r>
      <w:r w:rsidRPr="00A46BE2">
        <w:rPr>
          <w:lang w:val="en-GB"/>
          <w:rPrChange w:id="483" w:author="Arnauld Desprets" w:date="2020-04-07T08:45:00Z">
            <w:rPr/>
          </w:rPrChange>
        </w:rPr>
        <w:fldChar w:fldCharType="separate"/>
      </w:r>
      <w:r w:rsidR="00D0102B" w:rsidRPr="00A46BE2">
        <w:rPr>
          <w:rStyle w:val="Hyperlink"/>
          <w:lang w:val="en-GB"/>
          <w:rPrChange w:id="484" w:author="Arnauld Desprets" w:date="2020-04-07T08:45:00Z">
            <w:rPr>
              <w:rStyle w:val="Hyperlink"/>
            </w:rPr>
          </w:rPrChange>
        </w:rPr>
        <w:t>Create a Cloudant service</w:t>
      </w:r>
      <w:r w:rsidRPr="00A46BE2">
        <w:rPr>
          <w:rStyle w:val="Hyperlink"/>
          <w:lang w:val="en-GB"/>
          <w:rPrChange w:id="485" w:author="Arnauld Desprets" w:date="2020-04-07T08:45:00Z">
            <w:rPr>
              <w:rStyle w:val="Hyperlink"/>
            </w:rPr>
          </w:rPrChange>
        </w:rPr>
        <w:fldChar w:fldCharType="end"/>
      </w:r>
    </w:p>
    <w:p w14:paraId="5DBE6F99" w14:textId="77777777" w:rsidR="00D0102B" w:rsidRPr="00A46BE2" w:rsidRDefault="00A46BE2" w:rsidP="007A0802">
      <w:pPr>
        <w:numPr>
          <w:ilvl w:val="0"/>
          <w:numId w:val="8"/>
        </w:numPr>
        <w:spacing w:before="100" w:beforeAutospacing="1" w:after="100" w:afterAutospacing="1" w:line="240" w:lineRule="auto"/>
        <w:rPr>
          <w:lang w:val="en-GB"/>
          <w:rPrChange w:id="486" w:author="Arnauld Desprets" w:date="2020-04-07T08:45:00Z">
            <w:rPr/>
          </w:rPrChange>
        </w:rPr>
      </w:pPr>
      <w:r w:rsidRPr="00A46BE2">
        <w:rPr>
          <w:lang w:val="en-GB"/>
          <w:rPrChange w:id="487" w:author="Arnauld Desprets" w:date="2020-04-07T08:45:00Z">
            <w:rPr/>
          </w:rPrChange>
        </w:rPr>
        <w:fldChar w:fldCharType="begin"/>
      </w:r>
      <w:r w:rsidRPr="00A46BE2">
        <w:rPr>
          <w:lang w:val="en-GB"/>
          <w:rPrChange w:id="488" w:author="Arnauld Desprets" w:date="2020-04-07T08:45:00Z">
            <w:rPr/>
          </w:rPrChange>
        </w:rPr>
        <w:instrText xml:space="preserve"> HYPERLINK "https://github.com/ADesprets/bluemix-labs/blob/master/Lab%20API%20-%20Manage%20your%20APIs%20with%20API%20Connect/README.2018.md" \l "step-10---create-a-loopback-application" </w:instrText>
      </w:r>
      <w:r w:rsidRPr="00A46BE2">
        <w:rPr>
          <w:lang w:val="en-GB"/>
          <w:rPrChange w:id="489" w:author="Arnauld Desprets" w:date="2020-04-07T08:45:00Z">
            <w:rPr/>
          </w:rPrChange>
        </w:rPr>
        <w:fldChar w:fldCharType="separate"/>
      </w:r>
      <w:r w:rsidR="00D0102B" w:rsidRPr="00A46BE2">
        <w:rPr>
          <w:rStyle w:val="Hyperlink"/>
          <w:lang w:val="en-GB"/>
          <w:rPrChange w:id="490" w:author="Arnauld Desprets" w:date="2020-04-07T08:45:00Z">
            <w:rPr>
              <w:rStyle w:val="Hyperlink"/>
            </w:rPr>
          </w:rPrChange>
        </w:rPr>
        <w:t>Create a LoopBack application</w:t>
      </w:r>
      <w:r w:rsidRPr="00A46BE2">
        <w:rPr>
          <w:rStyle w:val="Hyperlink"/>
          <w:lang w:val="en-GB"/>
          <w:rPrChange w:id="491" w:author="Arnauld Desprets" w:date="2020-04-07T08:45:00Z">
            <w:rPr>
              <w:rStyle w:val="Hyperlink"/>
            </w:rPr>
          </w:rPrChange>
        </w:rPr>
        <w:fldChar w:fldCharType="end"/>
      </w:r>
    </w:p>
    <w:p w14:paraId="6DCC37B7" w14:textId="77777777" w:rsidR="00D0102B" w:rsidRPr="00A46BE2" w:rsidRDefault="00A46BE2" w:rsidP="007A0802">
      <w:pPr>
        <w:numPr>
          <w:ilvl w:val="0"/>
          <w:numId w:val="8"/>
        </w:numPr>
        <w:spacing w:before="100" w:beforeAutospacing="1" w:after="100" w:afterAutospacing="1" w:line="240" w:lineRule="auto"/>
        <w:rPr>
          <w:lang w:val="en-GB"/>
          <w:rPrChange w:id="492" w:author="Arnauld Desprets" w:date="2020-04-07T08:45:00Z">
            <w:rPr/>
          </w:rPrChange>
        </w:rPr>
      </w:pPr>
      <w:r w:rsidRPr="00A46BE2">
        <w:rPr>
          <w:lang w:val="en-GB"/>
          <w:rPrChange w:id="493" w:author="Arnauld Desprets" w:date="2020-04-07T08:45:00Z">
            <w:rPr/>
          </w:rPrChange>
        </w:rPr>
        <w:fldChar w:fldCharType="begin"/>
      </w:r>
      <w:r w:rsidRPr="00A46BE2">
        <w:rPr>
          <w:lang w:val="en-GB"/>
          <w:rPrChange w:id="494" w:author="Arnauld Desprets" w:date="2020-04-07T08:45:00Z">
            <w:rPr/>
          </w:rPrChange>
        </w:rPr>
        <w:instrText xml:space="preserve"> HYPERLINK "https://github.com/ADesprets/bluemix-labs/blob/master/Lab%20API%20-%20Manage%20your%20APIs%20with%20API%20Connect/README.2018.md" \l "step-11---manage-your-api-in-api-designer" </w:instrText>
      </w:r>
      <w:r w:rsidRPr="00A46BE2">
        <w:rPr>
          <w:lang w:val="en-GB"/>
          <w:rPrChange w:id="495" w:author="Arnauld Desprets" w:date="2020-04-07T08:45:00Z">
            <w:rPr/>
          </w:rPrChange>
        </w:rPr>
        <w:fldChar w:fldCharType="separate"/>
      </w:r>
      <w:r w:rsidR="00D0102B" w:rsidRPr="00A46BE2">
        <w:rPr>
          <w:rStyle w:val="Hyperlink"/>
          <w:lang w:val="en-GB"/>
          <w:rPrChange w:id="496" w:author="Arnauld Desprets" w:date="2020-04-07T08:45:00Z">
            <w:rPr>
              <w:rStyle w:val="Hyperlink"/>
            </w:rPr>
          </w:rPrChange>
        </w:rPr>
        <w:t>Manage your API in API Designer</w:t>
      </w:r>
      <w:r w:rsidRPr="00A46BE2">
        <w:rPr>
          <w:rStyle w:val="Hyperlink"/>
          <w:lang w:val="en-GB"/>
          <w:rPrChange w:id="497" w:author="Arnauld Desprets" w:date="2020-04-07T08:45:00Z">
            <w:rPr>
              <w:rStyle w:val="Hyperlink"/>
            </w:rPr>
          </w:rPrChange>
        </w:rPr>
        <w:fldChar w:fldCharType="end"/>
      </w:r>
    </w:p>
    <w:p w14:paraId="4E826057" w14:textId="77777777" w:rsidR="00D0102B" w:rsidRPr="00A46BE2" w:rsidRDefault="00A46BE2" w:rsidP="007A0802">
      <w:pPr>
        <w:numPr>
          <w:ilvl w:val="0"/>
          <w:numId w:val="8"/>
        </w:numPr>
        <w:spacing w:before="100" w:beforeAutospacing="1" w:after="100" w:afterAutospacing="1" w:line="240" w:lineRule="auto"/>
        <w:rPr>
          <w:lang w:val="en-GB"/>
          <w:rPrChange w:id="498" w:author="Arnauld Desprets" w:date="2020-04-07T08:45:00Z">
            <w:rPr/>
          </w:rPrChange>
        </w:rPr>
      </w:pPr>
      <w:r w:rsidRPr="00A46BE2">
        <w:rPr>
          <w:lang w:val="en-GB"/>
          <w:rPrChange w:id="499" w:author="Arnauld Desprets" w:date="2020-04-07T08:45:00Z">
            <w:rPr/>
          </w:rPrChange>
        </w:rPr>
        <w:fldChar w:fldCharType="begin"/>
      </w:r>
      <w:r w:rsidRPr="00A46BE2">
        <w:rPr>
          <w:lang w:val="en-GB"/>
          <w:rPrChange w:id="500" w:author="Arnauld Desprets" w:date="2020-04-07T08:45:00Z">
            <w:rPr/>
          </w:rPrChange>
        </w:rPr>
        <w:instrText xml:space="preserve"> HYPERLINK "https://github.com/ADesprets/bluemix-labs/blob/master/Lab%20API%20-%20Manage%20your%20APIs%20with%20API%20Connect/README.2018.md" \l "step-12---using-OAuth-to-protect-your-api" </w:instrText>
      </w:r>
      <w:r w:rsidRPr="00A46BE2">
        <w:rPr>
          <w:lang w:val="en-GB"/>
          <w:rPrChange w:id="501" w:author="Arnauld Desprets" w:date="2020-04-07T08:45:00Z">
            <w:rPr/>
          </w:rPrChange>
        </w:rPr>
        <w:fldChar w:fldCharType="separate"/>
      </w:r>
      <w:r w:rsidR="00D0102B" w:rsidRPr="00A46BE2">
        <w:rPr>
          <w:rStyle w:val="Hyperlink"/>
          <w:lang w:val="en-GB"/>
          <w:rPrChange w:id="502" w:author="Arnauld Desprets" w:date="2020-04-07T08:45:00Z">
            <w:rPr>
              <w:rStyle w:val="Hyperlink"/>
            </w:rPr>
          </w:rPrChange>
        </w:rPr>
        <w:t>Using OAuth to protect your API</w:t>
      </w:r>
      <w:r w:rsidRPr="00A46BE2">
        <w:rPr>
          <w:rStyle w:val="Hyperlink"/>
          <w:lang w:val="en-GB"/>
          <w:rPrChange w:id="503" w:author="Arnauld Desprets" w:date="2020-04-07T08:45:00Z">
            <w:rPr>
              <w:rStyle w:val="Hyperlink"/>
            </w:rPr>
          </w:rPrChange>
        </w:rPr>
        <w:fldChar w:fldCharType="end"/>
      </w:r>
    </w:p>
    <w:p w14:paraId="7AB6C2FE" w14:textId="77777777" w:rsidR="00D0102B" w:rsidRPr="00A46BE2" w:rsidRDefault="00A46BE2" w:rsidP="007A0802">
      <w:pPr>
        <w:numPr>
          <w:ilvl w:val="0"/>
          <w:numId w:val="8"/>
        </w:numPr>
        <w:spacing w:before="100" w:beforeAutospacing="1" w:after="100" w:afterAutospacing="1" w:line="240" w:lineRule="auto"/>
        <w:rPr>
          <w:lang w:val="en-GB"/>
          <w:rPrChange w:id="504" w:author="Arnauld Desprets" w:date="2020-04-07T08:45:00Z">
            <w:rPr/>
          </w:rPrChange>
        </w:rPr>
      </w:pPr>
      <w:r w:rsidRPr="00A46BE2">
        <w:rPr>
          <w:lang w:val="en-GB"/>
          <w:rPrChange w:id="505" w:author="Arnauld Desprets" w:date="2020-04-07T08:45:00Z">
            <w:rPr/>
          </w:rPrChange>
        </w:rPr>
        <w:fldChar w:fldCharType="begin"/>
      </w:r>
      <w:r w:rsidRPr="00A46BE2">
        <w:rPr>
          <w:lang w:val="en-GB"/>
          <w:rPrChange w:id="506" w:author="Arnauld Desprets" w:date="2020-04-07T08:45:00Z">
            <w:rPr/>
          </w:rPrChange>
        </w:rPr>
        <w:instrText xml:space="preserve"> HYPERLINK "https://github.com/ADesprets/bluemix-labs/blob/master/Lab%20API%20-%20Manage%20your%20APIs%20with%20API%20Connect/README.2018.md" \l "step-13---testing-the-quality-of-your-api" </w:instrText>
      </w:r>
      <w:r w:rsidRPr="00A46BE2">
        <w:rPr>
          <w:lang w:val="en-GB"/>
          <w:rPrChange w:id="507" w:author="Arnauld Desprets" w:date="2020-04-07T08:45:00Z">
            <w:rPr/>
          </w:rPrChange>
        </w:rPr>
        <w:fldChar w:fldCharType="separate"/>
      </w:r>
      <w:r w:rsidR="00D0102B" w:rsidRPr="00A46BE2">
        <w:rPr>
          <w:rStyle w:val="Hyperlink"/>
          <w:lang w:val="en-GB"/>
          <w:rPrChange w:id="508" w:author="Arnauld Desprets" w:date="2020-04-07T08:45:00Z">
            <w:rPr>
              <w:rStyle w:val="Hyperlink"/>
            </w:rPr>
          </w:rPrChange>
        </w:rPr>
        <w:t>Testing the quality of your API</w:t>
      </w:r>
      <w:r w:rsidRPr="00A46BE2">
        <w:rPr>
          <w:rStyle w:val="Hyperlink"/>
          <w:lang w:val="en-GB"/>
          <w:rPrChange w:id="509" w:author="Arnauld Desprets" w:date="2020-04-07T08:45:00Z">
            <w:rPr>
              <w:rStyle w:val="Hyperlink"/>
            </w:rPr>
          </w:rPrChange>
        </w:rPr>
        <w:fldChar w:fldCharType="end"/>
      </w:r>
    </w:p>
    <w:p w14:paraId="50637EDC" w14:textId="77777777" w:rsidR="00D0102B" w:rsidRPr="00A46BE2" w:rsidRDefault="00D0102B" w:rsidP="00D0102B">
      <w:pPr>
        <w:pStyle w:val="Heading1"/>
        <w:rPr>
          <w:lang w:val="en-GB"/>
          <w:rPrChange w:id="510" w:author="Arnauld Desprets" w:date="2020-04-07T08:45:00Z">
            <w:rPr/>
          </w:rPrChange>
        </w:rPr>
      </w:pPr>
      <w:r w:rsidRPr="00A46BE2">
        <w:rPr>
          <w:lang w:val="en-GB"/>
          <w:rPrChange w:id="511" w:author="Arnauld Desprets" w:date="2020-04-07T08:45:00Z">
            <w:rPr/>
          </w:rPrChange>
        </w:rPr>
        <w:t>Step 1 - Check the development environment</w:t>
      </w:r>
    </w:p>
    <w:p w14:paraId="1406B00A" w14:textId="77777777" w:rsidR="00D0102B" w:rsidRPr="00A46BE2" w:rsidRDefault="00D0102B" w:rsidP="00D0102B">
      <w:pPr>
        <w:pStyle w:val="NormalWeb"/>
        <w:rPr>
          <w:lang w:val="en-GB"/>
          <w:rPrChange w:id="512" w:author="Arnauld Desprets" w:date="2020-04-07T08:45:00Z">
            <w:rPr/>
          </w:rPrChange>
        </w:rPr>
      </w:pPr>
      <w:r w:rsidRPr="00A46BE2">
        <w:rPr>
          <w:lang w:val="en-GB"/>
          <w:rPrChange w:id="513" w:author="Arnauld Desprets" w:date="2020-04-07T08:45:00Z">
            <w:rPr/>
          </w:rPrChange>
        </w:rPr>
        <w:t>For this lab, we are going to use the Designer instead of using the manager. We also use the Local Test Environment to perform basic testing. We will then deploy the API into the sandbox catalog from the designer.</w:t>
      </w:r>
    </w:p>
    <w:p w14:paraId="5F9C3B9C" w14:textId="13BDA161" w:rsidR="00D0102B" w:rsidRPr="00A46BE2" w:rsidRDefault="00D0102B" w:rsidP="00D0102B">
      <w:pPr>
        <w:pStyle w:val="NormalWeb"/>
        <w:rPr>
          <w:lang w:val="en-GB"/>
          <w:rPrChange w:id="514" w:author="Arnauld Desprets" w:date="2020-04-07T08:45:00Z">
            <w:rPr/>
          </w:rPrChange>
        </w:rPr>
      </w:pPr>
      <w:r w:rsidRPr="00A46BE2">
        <w:rPr>
          <w:rStyle w:val="Strong"/>
          <w:lang w:val="en-GB"/>
          <w:rPrChange w:id="515" w:author="Arnauld Desprets" w:date="2020-04-07T08:45:00Z">
            <w:rPr>
              <w:rStyle w:val="Strong"/>
            </w:rPr>
          </w:rPrChange>
        </w:rPr>
        <w:t>Note</w:t>
      </w:r>
      <w:r w:rsidRPr="00A46BE2">
        <w:rPr>
          <w:lang w:val="en-GB"/>
          <w:rPrChange w:id="516" w:author="Arnauld Desprets" w:date="2020-04-07T08:45:00Z">
            <w:rPr/>
          </w:rPrChange>
        </w:rPr>
        <w:t xml:space="preserve">: Using the toolkit/designer (locally) or using manager directly (remote server) is a pretty important decision. Using the toolkit has the benefit to use a Source Control Management System and perform micro versioning as well as backup of the various yaml (and </w:t>
      </w:r>
      <w:del w:id="517" w:author="Arnauld Desprets" w:date="2020-04-07T08:47:00Z">
        <w:r w:rsidRPr="00A46BE2" w:rsidDel="00A46BE2">
          <w:rPr>
            <w:lang w:val="en-GB"/>
            <w:rPrChange w:id="518" w:author="Arnauld Desprets" w:date="2020-04-07T08:45:00Z">
              <w:rPr/>
            </w:rPrChange>
          </w:rPr>
          <w:delText>wsdls</w:delText>
        </w:r>
      </w:del>
      <w:ins w:id="519" w:author="Arnauld Desprets" w:date="2020-04-07T08:47:00Z">
        <w:r w:rsidR="00A46BE2">
          <w:rPr>
            <w:lang w:val="en-GB"/>
          </w:rPr>
          <w:t>WSDL</w:t>
        </w:r>
        <w:r w:rsidR="00A46BE2" w:rsidRPr="00A46BE2">
          <w:rPr>
            <w:lang w:val="en-GB"/>
            <w:rPrChange w:id="520" w:author="Arnauld Desprets" w:date="2020-04-07T08:45:00Z">
              <w:rPr/>
            </w:rPrChange>
          </w:rPr>
          <w:t>s</w:t>
        </w:r>
      </w:ins>
      <w:r w:rsidRPr="00A46BE2">
        <w:rPr>
          <w:lang w:val="en-GB"/>
          <w:rPrChange w:id="521" w:author="Arnauld Desprets" w:date="2020-04-07T08:45:00Z">
            <w:rPr/>
          </w:rPrChange>
        </w:rPr>
        <w:t xml:space="preserve">). It also provides a local experience with usually a lower response time. Using the Manager simplifies sharing the API Drafts. </w:t>
      </w:r>
      <w:proofErr w:type="gramStart"/>
      <w:r w:rsidRPr="00A46BE2">
        <w:rPr>
          <w:lang w:val="en-GB"/>
          <w:rPrChange w:id="522" w:author="Arnauld Desprets" w:date="2020-04-07T08:45:00Z">
            <w:rPr/>
          </w:rPrChange>
        </w:rPr>
        <w:t>In reality, there</w:t>
      </w:r>
      <w:proofErr w:type="gramEnd"/>
      <w:r w:rsidRPr="00A46BE2">
        <w:rPr>
          <w:lang w:val="en-GB"/>
          <w:rPrChange w:id="523" w:author="Arnauld Desprets" w:date="2020-04-07T08:45:00Z">
            <w:rPr/>
          </w:rPrChange>
        </w:rPr>
        <w:t xml:space="preserve"> are ways to benefit of both approaches, especially considering a devOps approach. I'm using a Linux </w:t>
      </w:r>
      <w:proofErr w:type="gramStart"/>
      <w:r w:rsidRPr="00A46BE2">
        <w:rPr>
          <w:lang w:val="en-GB"/>
          <w:rPrChange w:id="524" w:author="Arnauld Desprets" w:date="2020-04-07T08:45:00Z">
            <w:rPr/>
          </w:rPrChange>
        </w:rPr>
        <w:t>environment,</w:t>
      </w:r>
      <w:proofErr w:type="gramEnd"/>
      <w:r w:rsidRPr="00A46BE2">
        <w:rPr>
          <w:lang w:val="en-GB"/>
          <w:rPrChange w:id="525" w:author="Arnauld Desprets" w:date="2020-04-07T08:45:00Z">
            <w:rPr/>
          </w:rPrChange>
        </w:rPr>
        <w:t xml:space="preserve"> you may have to adjust the commands with your specific environment being Windows or MacOS.</w:t>
      </w:r>
    </w:p>
    <w:p w14:paraId="07A7B08F" w14:textId="3E150EA4" w:rsidR="00D0102B" w:rsidRPr="00A46BE2" w:rsidRDefault="00D0102B" w:rsidP="00D0102B">
      <w:pPr>
        <w:pStyle w:val="NormalWeb"/>
        <w:rPr>
          <w:lang w:val="en-GB"/>
          <w:rPrChange w:id="526" w:author="Arnauld Desprets" w:date="2020-04-07T08:45:00Z">
            <w:rPr/>
          </w:rPrChange>
        </w:rPr>
      </w:pPr>
      <w:r w:rsidRPr="00A46BE2">
        <w:rPr>
          <w:lang w:val="en-GB"/>
          <w:rPrChange w:id="527" w:author="Arnauld Desprets" w:date="2020-04-07T08:45:00Z">
            <w:rPr/>
          </w:rPrChange>
        </w:rPr>
        <w:t xml:space="preserve">Let's check that development environment is ok. We first prepare the docker environment to start the local test environment. </w:t>
      </w:r>
      <w:r w:rsidRPr="00A46BE2">
        <w:rPr>
          <w:rStyle w:val="HTMLCode"/>
          <w:lang w:val="en-GB"/>
          <w:rPrChange w:id="528" w:author="Arnauld Desprets" w:date="2020-04-07T08:45:00Z">
            <w:rPr>
              <w:rStyle w:val="HTMLCode"/>
            </w:rPr>
          </w:rPrChange>
        </w:rPr>
        <w:t>sudo docker load &lt; apic-lte-images-2018.4.1.8-ifix2.0.tar.gz</w:t>
      </w:r>
      <w:r w:rsidRPr="00A46BE2">
        <w:rPr>
          <w:lang w:val="en-GB"/>
          <w:rPrChange w:id="529" w:author="Arnauld Desprets" w:date="2020-04-07T08:45:00Z">
            <w:rPr/>
          </w:rPrChange>
        </w:rPr>
        <w:t xml:space="preserve">. The information on the local test environment can be found under the title </w:t>
      </w:r>
      <w:r w:rsidRPr="00A46BE2">
        <w:rPr>
          <w:rStyle w:val="Emphasis"/>
          <w:lang w:val="en-GB"/>
          <w:rPrChange w:id="530" w:author="Arnauld Desprets" w:date="2020-04-07T08:45:00Z">
            <w:rPr>
              <w:rStyle w:val="Emphasis"/>
            </w:rPr>
          </w:rPrChange>
        </w:rPr>
        <w:t>Testing an API with the Local Test Environment</w:t>
      </w:r>
      <w:r w:rsidRPr="00A46BE2">
        <w:rPr>
          <w:lang w:val="en-GB"/>
          <w:rPrChange w:id="531" w:author="Arnauld Desprets" w:date="2020-04-07T08:45:00Z">
            <w:rPr/>
          </w:rPrChange>
        </w:rPr>
        <w:t xml:space="preserve"> in the IBM Knowledge </w:t>
      </w:r>
      <w:proofErr w:type="spellStart"/>
      <w:r w:rsidRPr="00A46BE2">
        <w:rPr>
          <w:lang w:val="en-GB"/>
          <w:rPrChange w:id="532" w:author="Arnauld Desprets" w:date="2020-04-07T08:45:00Z">
            <w:rPr/>
          </w:rPrChange>
        </w:rPr>
        <w:t>Center</w:t>
      </w:r>
      <w:proofErr w:type="spellEnd"/>
      <w:r w:rsidRPr="00A46BE2">
        <w:rPr>
          <w:lang w:val="en-GB"/>
          <w:rPrChange w:id="533" w:author="Arnauld Desprets" w:date="2020-04-07T08:45:00Z">
            <w:rPr/>
          </w:rPrChange>
        </w:rPr>
        <w:t xml:space="preserve">. To start the </w:t>
      </w:r>
      <w:del w:id="534" w:author="Arnauld Desprets" w:date="2020-04-07T08:47:00Z">
        <w:r w:rsidRPr="00A46BE2" w:rsidDel="00A46BE2">
          <w:rPr>
            <w:lang w:val="en-GB"/>
            <w:rPrChange w:id="535" w:author="Arnauld Desprets" w:date="2020-04-07T08:45:00Z">
              <w:rPr/>
            </w:rPrChange>
          </w:rPr>
          <w:delText>lte</w:delText>
        </w:r>
      </w:del>
      <w:ins w:id="536" w:author="Arnauld Desprets" w:date="2020-04-07T08:47:00Z">
        <w:r w:rsidR="00A46BE2">
          <w:rPr>
            <w:lang w:val="en-GB"/>
          </w:rPr>
          <w:t>LTE</w:t>
        </w:r>
      </w:ins>
      <w:r w:rsidRPr="00A46BE2">
        <w:rPr>
          <w:lang w:val="en-GB"/>
          <w:rPrChange w:id="537" w:author="Arnauld Desprets" w:date="2020-04-07T08:45:00Z">
            <w:rPr/>
          </w:rPrChange>
        </w:rPr>
        <w:t xml:space="preserve">, in my case, </w:t>
      </w:r>
      <w:r w:rsidRPr="00A46BE2">
        <w:rPr>
          <w:rStyle w:val="HTMLCode"/>
          <w:lang w:val="en-GB"/>
          <w:rPrChange w:id="538" w:author="Arnauld Desprets" w:date="2020-04-07T08:45:00Z">
            <w:rPr>
              <w:rStyle w:val="HTMLCode"/>
            </w:rPr>
          </w:rPrChange>
        </w:rPr>
        <w:t>cd ~/apic-</w:t>
      </w:r>
      <w:proofErr w:type="spellStart"/>
      <w:r w:rsidRPr="00A46BE2">
        <w:rPr>
          <w:rStyle w:val="HTMLCode"/>
          <w:lang w:val="en-GB"/>
          <w:rPrChange w:id="539" w:author="Arnauld Desprets" w:date="2020-04-07T08:45:00Z">
            <w:rPr>
              <w:rStyle w:val="HTMLCode"/>
            </w:rPr>
          </w:rPrChange>
        </w:rPr>
        <w:t>lte</w:t>
      </w:r>
      <w:proofErr w:type="spellEnd"/>
      <w:r w:rsidRPr="00A46BE2">
        <w:rPr>
          <w:rStyle w:val="HTMLCode"/>
          <w:lang w:val="en-GB"/>
          <w:rPrChange w:id="540" w:author="Arnauld Desprets" w:date="2020-04-07T08:45:00Z">
            <w:rPr>
              <w:rStyle w:val="HTMLCode"/>
            </w:rPr>
          </w:rPrChange>
        </w:rPr>
        <w:t>/</w:t>
      </w:r>
      <w:proofErr w:type="spellStart"/>
      <w:r w:rsidRPr="00A46BE2">
        <w:rPr>
          <w:rStyle w:val="HTMLCode"/>
          <w:lang w:val="en-GB"/>
          <w:rPrChange w:id="541" w:author="Arnauld Desprets" w:date="2020-04-07T08:45:00Z">
            <w:rPr>
              <w:rStyle w:val="HTMLCode"/>
            </w:rPr>
          </w:rPrChange>
        </w:rPr>
        <w:t>linux</w:t>
      </w:r>
      <w:proofErr w:type="spellEnd"/>
      <w:r w:rsidRPr="00A46BE2">
        <w:rPr>
          <w:lang w:val="en-GB"/>
          <w:rPrChange w:id="542" w:author="Arnauld Desprets" w:date="2020-04-07T08:45:00Z">
            <w:rPr/>
          </w:rPrChange>
        </w:rPr>
        <w:t xml:space="preserve">, then </w:t>
      </w:r>
      <w:proofErr w:type="gramStart"/>
      <w:r w:rsidRPr="00A46BE2">
        <w:rPr>
          <w:rStyle w:val="HTMLCode"/>
          <w:lang w:val="en-GB"/>
          <w:rPrChange w:id="543" w:author="Arnauld Desprets" w:date="2020-04-07T08:45:00Z">
            <w:rPr>
              <w:rStyle w:val="HTMLCode"/>
            </w:rPr>
          </w:rPrChange>
        </w:rPr>
        <w:t>sudo .</w:t>
      </w:r>
      <w:proofErr w:type="gramEnd"/>
      <w:r w:rsidRPr="00A46BE2">
        <w:rPr>
          <w:rStyle w:val="HTMLCode"/>
          <w:lang w:val="en-GB"/>
          <w:rPrChange w:id="544" w:author="Arnauld Desprets" w:date="2020-04-07T08:45:00Z">
            <w:rPr>
              <w:rStyle w:val="HTMLCode"/>
            </w:rPr>
          </w:rPrChange>
        </w:rPr>
        <w:t>/apic-</w:t>
      </w:r>
      <w:proofErr w:type="spellStart"/>
      <w:r w:rsidRPr="00A46BE2">
        <w:rPr>
          <w:rStyle w:val="HTMLCode"/>
          <w:lang w:val="en-GB"/>
          <w:rPrChange w:id="545" w:author="Arnauld Desprets" w:date="2020-04-07T08:45:00Z">
            <w:rPr>
              <w:rStyle w:val="HTMLCode"/>
            </w:rPr>
          </w:rPrChange>
        </w:rPr>
        <w:t>lte</w:t>
      </w:r>
      <w:proofErr w:type="spellEnd"/>
      <w:r w:rsidRPr="00A46BE2">
        <w:rPr>
          <w:rStyle w:val="HTMLCode"/>
          <w:lang w:val="en-GB"/>
          <w:rPrChange w:id="546" w:author="Arnauld Desprets" w:date="2020-04-07T08:45:00Z">
            <w:rPr>
              <w:rStyle w:val="HTMLCode"/>
            </w:rPr>
          </w:rPrChange>
        </w:rPr>
        <w:t xml:space="preserve"> start</w:t>
      </w:r>
      <w:r w:rsidRPr="00A46BE2">
        <w:rPr>
          <w:lang w:val="en-GB"/>
          <w:rPrChange w:id="547" w:author="Arnauld Desprets" w:date="2020-04-07T08:45:00Z">
            <w:rPr/>
          </w:rPrChange>
        </w:rPr>
        <w:t>.</w:t>
      </w:r>
    </w:p>
    <w:p w14:paraId="472D0C1B" w14:textId="25F5EF3F" w:rsidR="00D0102B" w:rsidRPr="00A46BE2" w:rsidRDefault="00D0102B" w:rsidP="00D0102B">
      <w:pPr>
        <w:pStyle w:val="NormalWeb"/>
        <w:rPr>
          <w:lang w:val="en-GB"/>
          <w:rPrChange w:id="548" w:author="Arnauld Desprets" w:date="2020-04-07T08:45:00Z">
            <w:rPr/>
          </w:rPrChange>
        </w:rPr>
      </w:pPr>
      <w:r w:rsidRPr="00A46BE2">
        <w:rPr>
          <w:noProof/>
          <w:color w:val="0000FF"/>
          <w:lang w:val="en-GB"/>
          <w:rPrChange w:id="549" w:author="Arnauld Desprets" w:date="2020-04-07T08:45:00Z">
            <w:rPr>
              <w:noProof/>
              <w:color w:val="0000FF"/>
            </w:rPr>
          </w:rPrChange>
        </w:rPr>
        <w:drawing>
          <wp:inline distT="0" distB="0" distL="0" distR="0" wp14:anchorId="4C5310DE" wp14:editId="5C864445">
            <wp:extent cx="5943600" cy="791210"/>
            <wp:effectExtent l="0" t="0" r="0" b="8890"/>
            <wp:docPr id="165" name="Picture 165" descr="Start LTE">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art LTE">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91210"/>
                    </a:xfrm>
                    <a:prstGeom prst="rect">
                      <a:avLst/>
                    </a:prstGeom>
                    <a:noFill/>
                    <a:ln>
                      <a:noFill/>
                    </a:ln>
                  </pic:spPr>
                </pic:pic>
              </a:graphicData>
            </a:graphic>
          </wp:inline>
        </w:drawing>
      </w:r>
    </w:p>
    <w:p w14:paraId="26363D74" w14:textId="401AE48E" w:rsidR="00D0102B" w:rsidRPr="00A46BE2" w:rsidRDefault="00D0102B" w:rsidP="00D0102B">
      <w:pPr>
        <w:pStyle w:val="NormalWeb"/>
        <w:rPr>
          <w:lang w:val="en-GB"/>
          <w:rPrChange w:id="550" w:author="Arnauld Desprets" w:date="2020-04-07T08:45:00Z">
            <w:rPr/>
          </w:rPrChange>
        </w:rPr>
      </w:pPr>
      <w:r w:rsidRPr="00A46BE2">
        <w:rPr>
          <w:lang w:val="en-GB"/>
          <w:rPrChange w:id="551" w:author="Arnauld Desprets" w:date="2020-04-07T08:45:00Z">
            <w:rPr/>
          </w:rPrChange>
        </w:rPr>
        <w:t xml:space="preserve">Take a note of the Platform API </w:t>
      </w:r>
      <w:del w:id="552" w:author="Arnauld Desprets" w:date="2020-04-07T08:48:00Z">
        <w:r w:rsidRPr="00A46BE2" w:rsidDel="00A46BE2">
          <w:rPr>
            <w:lang w:val="en-GB"/>
            <w:rPrChange w:id="553" w:author="Arnauld Desprets" w:date="2020-04-07T08:45:00Z">
              <w:rPr/>
            </w:rPrChange>
          </w:rPr>
          <w:delText>url</w:delText>
        </w:r>
      </w:del>
      <w:ins w:id="554" w:author="Arnauld Desprets" w:date="2020-04-07T08:48:00Z">
        <w:r w:rsidR="00A46BE2" w:rsidRPr="00A46BE2">
          <w:rPr>
            <w:lang w:val="en-GB"/>
          </w:rPr>
          <w:t>URL</w:t>
        </w:r>
      </w:ins>
      <w:r w:rsidRPr="00A46BE2">
        <w:rPr>
          <w:lang w:val="en-GB"/>
          <w:rPrChange w:id="555" w:author="Arnauld Desprets" w:date="2020-04-07T08:45:00Z">
            <w:rPr/>
          </w:rPrChange>
        </w:rPr>
        <w:t>, and the user/pwd to be used. we will need them when we start the Designer.</w:t>
      </w:r>
    </w:p>
    <w:p w14:paraId="09E05639" w14:textId="77777777" w:rsidR="00D0102B" w:rsidRPr="00A46BE2" w:rsidRDefault="00D0102B" w:rsidP="00D0102B">
      <w:pPr>
        <w:pStyle w:val="NormalWeb"/>
        <w:rPr>
          <w:lang w:val="en-GB"/>
          <w:rPrChange w:id="556" w:author="Arnauld Desprets" w:date="2020-04-07T08:45:00Z">
            <w:rPr/>
          </w:rPrChange>
        </w:rPr>
      </w:pPr>
      <w:r w:rsidRPr="00A46BE2">
        <w:rPr>
          <w:rStyle w:val="Strong"/>
          <w:lang w:val="en-GB"/>
          <w:rPrChange w:id="557" w:author="Arnauld Desprets" w:date="2020-04-07T08:45:00Z">
            <w:rPr>
              <w:rStyle w:val="Strong"/>
            </w:rPr>
          </w:rPrChange>
        </w:rPr>
        <w:t>Hint:</w:t>
      </w:r>
      <w:r w:rsidRPr="00A46BE2">
        <w:rPr>
          <w:lang w:val="en-GB"/>
          <w:rPrChange w:id="558" w:author="Arnauld Desprets" w:date="2020-04-07T08:45:00Z">
            <w:rPr/>
          </w:rPrChange>
        </w:rPr>
        <w:t xml:space="preserve"> To check that the LTE is correctly started: </w:t>
      </w:r>
      <w:r w:rsidRPr="00A46BE2">
        <w:rPr>
          <w:rStyle w:val="HTMLCode"/>
          <w:lang w:val="en-GB"/>
          <w:rPrChange w:id="559" w:author="Arnauld Desprets" w:date="2020-04-07T08:45:00Z">
            <w:rPr>
              <w:rStyle w:val="HTMLCode"/>
            </w:rPr>
          </w:rPrChange>
        </w:rPr>
        <w:t>apic login --server localhost:2000 --username shavon --password 7iron-hide --realm provider/default-idp-2</w:t>
      </w:r>
    </w:p>
    <w:p w14:paraId="7E587C54" w14:textId="77777777" w:rsidR="00D0102B" w:rsidRPr="00A46BE2" w:rsidRDefault="00D0102B" w:rsidP="00D0102B">
      <w:pPr>
        <w:pStyle w:val="NormalWeb"/>
        <w:rPr>
          <w:lang w:val="en-GB"/>
          <w:rPrChange w:id="560" w:author="Arnauld Desprets" w:date="2020-04-07T08:45:00Z">
            <w:rPr/>
          </w:rPrChange>
        </w:rPr>
      </w:pPr>
      <w:r w:rsidRPr="00A46BE2">
        <w:rPr>
          <w:lang w:val="en-GB"/>
          <w:rPrChange w:id="561" w:author="Arnauld Desprets" w:date="2020-04-07T08:45:00Z">
            <w:rPr/>
          </w:rPrChange>
        </w:rPr>
        <w:t>You should get the following message: Logged into localhost:2000 successfully</w:t>
      </w:r>
    </w:p>
    <w:p w14:paraId="23A6A87D" w14:textId="2D1CCAAB" w:rsidR="00D0102B" w:rsidRPr="00A46BE2" w:rsidRDefault="00D0102B" w:rsidP="00D0102B">
      <w:pPr>
        <w:pStyle w:val="NormalWeb"/>
        <w:rPr>
          <w:lang w:val="en-GB"/>
          <w:rPrChange w:id="562" w:author="Arnauld Desprets" w:date="2020-04-07T08:45:00Z">
            <w:rPr/>
          </w:rPrChange>
        </w:rPr>
      </w:pPr>
      <w:r w:rsidRPr="00A46BE2">
        <w:rPr>
          <w:lang w:val="en-GB"/>
          <w:rPrChange w:id="563" w:author="Arnauld Desprets" w:date="2020-04-07T08:45:00Z">
            <w:rPr/>
          </w:rPrChange>
        </w:rPr>
        <w:t xml:space="preserve">To start the designer, just execute </w:t>
      </w:r>
      <w:proofErr w:type="gramStart"/>
      <w:r w:rsidRPr="00A46BE2">
        <w:rPr>
          <w:lang w:val="en-GB"/>
          <w:rPrChange w:id="564" w:author="Arnauld Desprets" w:date="2020-04-07T08:45:00Z">
            <w:rPr/>
          </w:rPrChange>
        </w:rPr>
        <w:t>the .</w:t>
      </w:r>
      <w:proofErr w:type="gramEnd"/>
      <w:r w:rsidRPr="00A46BE2">
        <w:rPr>
          <w:lang w:val="en-GB"/>
          <w:rPrChange w:id="565" w:author="Arnauld Desprets" w:date="2020-04-07T08:45:00Z">
            <w:rPr/>
          </w:rPrChange>
        </w:rPr>
        <w:t>/</w:t>
      </w:r>
      <w:proofErr w:type="spellStart"/>
      <w:r w:rsidRPr="00A46BE2">
        <w:rPr>
          <w:lang w:val="en-GB"/>
          <w:rPrChange w:id="566" w:author="Arnauld Desprets" w:date="2020-04-07T08:45:00Z">
            <w:rPr/>
          </w:rPrChange>
        </w:rPr>
        <w:t>api_designer-linux</w:t>
      </w:r>
      <w:proofErr w:type="spellEnd"/>
      <w:r w:rsidRPr="00A46BE2">
        <w:rPr>
          <w:lang w:val="en-GB"/>
          <w:rPrChange w:id="567" w:author="Arnauld Desprets" w:date="2020-04-07T08:45:00Z">
            <w:rPr/>
          </w:rPrChange>
        </w:rPr>
        <w:t xml:space="preserve">. I assume here you downloaded the version of the Designer from the IBM support </w:t>
      </w:r>
      <w:proofErr w:type="gramStart"/>
      <w:r w:rsidRPr="00A46BE2">
        <w:rPr>
          <w:lang w:val="en-GB"/>
          <w:rPrChange w:id="568" w:author="Arnauld Desprets" w:date="2020-04-07T08:45:00Z">
            <w:rPr/>
          </w:rPrChange>
        </w:rPr>
        <w:t>site,</w:t>
      </w:r>
      <w:proofErr w:type="gramEnd"/>
      <w:r w:rsidRPr="00A46BE2">
        <w:rPr>
          <w:lang w:val="en-GB"/>
          <w:rPrChange w:id="569" w:author="Arnauld Desprets" w:date="2020-04-07T08:45:00Z">
            <w:rPr/>
          </w:rPrChange>
        </w:rPr>
        <w:t xml:space="preserve"> the version must be similar to the API connect installation. It does start a window, the first information to specify is the working directory, where the artefacts (yaml) will be created. </w:t>
      </w:r>
      <w:r w:rsidRPr="00A46BE2">
        <w:rPr>
          <w:noProof/>
          <w:color w:val="0000FF"/>
          <w:lang w:val="en-GB"/>
          <w:rPrChange w:id="570" w:author="Arnauld Desprets" w:date="2020-04-07T08:45:00Z">
            <w:rPr>
              <w:noProof/>
              <w:color w:val="0000FF"/>
            </w:rPr>
          </w:rPrChange>
        </w:rPr>
        <w:lastRenderedPageBreak/>
        <w:drawing>
          <wp:inline distT="0" distB="0" distL="0" distR="0" wp14:anchorId="29BB00D9" wp14:editId="770244F8">
            <wp:extent cx="5943600" cy="3164840"/>
            <wp:effectExtent l="0" t="0" r="0" b="0"/>
            <wp:docPr id="164" name="Picture 164" descr="Designer specify working directory">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igner specify working directory">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r w:rsidRPr="00A46BE2">
        <w:rPr>
          <w:lang w:val="en-GB"/>
          <w:rPrChange w:id="571" w:author="Arnauld Desprets" w:date="2020-04-07T08:45:00Z">
            <w:rPr/>
          </w:rPrChange>
        </w:rPr>
        <w:t>.</w:t>
      </w:r>
    </w:p>
    <w:p w14:paraId="4B9A948F" w14:textId="77777777" w:rsidR="00D0102B" w:rsidRPr="00A46BE2" w:rsidRDefault="00D0102B" w:rsidP="00D0102B">
      <w:pPr>
        <w:pStyle w:val="NormalWeb"/>
        <w:rPr>
          <w:lang w:val="en-GB"/>
          <w:rPrChange w:id="572" w:author="Arnauld Desprets" w:date="2020-04-07T08:45:00Z">
            <w:rPr/>
          </w:rPrChange>
        </w:rPr>
      </w:pPr>
      <w:r w:rsidRPr="00A46BE2">
        <w:rPr>
          <w:lang w:val="en-GB"/>
          <w:rPrChange w:id="573" w:author="Arnauld Desprets" w:date="2020-04-07T08:45:00Z">
            <w:rPr/>
          </w:rPrChange>
        </w:rPr>
        <w:t>Click on Open a folder and specify the directory where you work.</w:t>
      </w:r>
    </w:p>
    <w:p w14:paraId="044200ED" w14:textId="286349B0" w:rsidR="00D0102B" w:rsidRPr="00A46BE2" w:rsidRDefault="00D0102B" w:rsidP="00D0102B">
      <w:pPr>
        <w:pStyle w:val="NormalWeb"/>
        <w:rPr>
          <w:lang w:val="en-GB"/>
          <w:rPrChange w:id="574" w:author="Arnauld Desprets" w:date="2020-04-07T08:45:00Z">
            <w:rPr/>
          </w:rPrChange>
        </w:rPr>
      </w:pPr>
      <w:r w:rsidRPr="00A46BE2">
        <w:rPr>
          <w:noProof/>
          <w:color w:val="0000FF"/>
          <w:lang w:val="en-GB"/>
          <w:rPrChange w:id="575" w:author="Arnauld Desprets" w:date="2020-04-07T08:45:00Z">
            <w:rPr>
              <w:noProof/>
              <w:color w:val="0000FF"/>
            </w:rPr>
          </w:rPrChange>
        </w:rPr>
        <w:drawing>
          <wp:inline distT="0" distB="0" distL="0" distR="0" wp14:anchorId="061C4367" wp14:editId="3EFA6E39">
            <wp:extent cx="5943600" cy="3117850"/>
            <wp:effectExtent l="0" t="0" r="0" b="6350"/>
            <wp:docPr id="163" name="Picture 163" descr="Designer specify working directory folder">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igner specify working directory folder">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117850"/>
                    </a:xfrm>
                    <a:prstGeom prst="rect">
                      <a:avLst/>
                    </a:prstGeom>
                    <a:noFill/>
                    <a:ln>
                      <a:noFill/>
                    </a:ln>
                  </pic:spPr>
                </pic:pic>
              </a:graphicData>
            </a:graphic>
          </wp:inline>
        </w:drawing>
      </w:r>
    </w:p>
    <w:p w14:paraId="732A48CE" w14:textId="77777777" w:rsidR="00D0102B" w:rsidRPr="00A46BE2" w:rsidRDefault="00D0102B" w:rsidP="00D0102B">
      <w:pPr>
        <w:pStyle w:val="NormalWeb"/>
        <w:rPr>
          <w:lang w:val="en-GB"/>
          <w:rPrChange w:id="576" w:author="Arnauld Desprets" w:date="2020-04-07T08:45:00Z">
            <w:rPr/>
          </w:rPrChange>
        </w:rPr>
      </w:pPr>
      <w:r w:rsidRPr="00A46BE2">
        <w:rPr>
          <w:lang w:val="en-GB"/>
          <w:rPrChange w:id="577" w:author="Arnauld Desprets" w:date="2020-04-07T08:45:00Z">
            <w:rPr/>
          </w:rPrChange>
        </w:rPr>
        <w:t xml:space="preserve">The specify the manager you want to work with, in our case, we will have two locations, the local test environment, and the manager of a remote instance. First let's use the LTE. We enter the information for the local test environment, in our case </w:t>
      </w:r>
      <w:r w:rsidR="00A46BE2" w:rsidRPr="00A46BE2">
        <w:rPr>
          <w:lang w:val="en-GB"/>
          <w:rPrChange w:id="578" w:author="Arnauld Desprets" w:date="2020-04-07T08:45:00Z">
            <w:rPr/>
          </w:rPrChange>
        </w:rPr>
        <w:fldChar w:fldCharType="begin"/>
      </w:r>
      <w:r w:rsidR="00A46BE2" w:rsidRPr="00A46BE2">
        <w:rPr>
          <w:lang w:val="en-GB"/>
          <w:rPrChange w:id="579" w:author="Arnauld Desprets" w:date="2020-04-07T08:45:00Z">
            <w:rPr/>
          </w:rPrChange>
        </w:rPr>
        <w:instrText xml:space="preserve"> HYPERLINK "https://localhost:2000" </w:instrText>
      </w:r>
      <w:r w:rsidR="00A46BE2" w:rsidRPr="00A46BE2">
        <w:rPr>
          <w:lang w:val="en-GB"/>
          <w:rPrChange w:id="580" w:author="Arnauld Desprets" w:date="2020-04-07T08:45:00Z">
            <w:rPr/>
          </w:rPrChange>
        </w:rPr>
        <w:fldChar w:fldCharType="separate"/>
      </w:r>
      <w:r w:rsidRPr="00A46BE2">
        <w:rPr>
          <w:rStyle w:val="Hyperlink"/>
          <w:lang w:val="en-GB"/>
          <w:rPrChange w:id="581" w:author="Arnauld Desprets" w:date="2020-04-07T08:45:00Z">
            <w:rPr>
              <w:rStyle w:val="Hyperlink"/>
            </w:rPr>
          </w:rPrChange>
        </w:rPr>
        <w:t>https://localhost:2000</w:t>
      </w:r>
      <w:r w:rsidR="00A46BE2" w:rsidRPr="00A46BE2">
        <w:rPr>
          <w:rStyle w:val="Hyperlink"/>
          <w:lang w:val="en-GB"/>
          <w:rPrChange w:id="582" w:author="Arnauld Desprets" w:date="2020-04-07T08:45:00Z">
            <w:rPr>
              <w:rStyle w:val="Hyperlink"/>
            </w:rPr>
          </w:rPrChange>
        </w:rPr>
        <w:fldChar w:fldCharType="end"/>
      </w:r>
      <w:r w:rsidRPr="00A46BE2">
        <w:rPr>
          <w:lang w:val="en-GB"/>
          <w:rPrChange w:id="583" w:author="Arnauld Desprets" w:date="2020-04-07T08:45:00Z">
            <w:rPr/>
          </w:rPrChange>
        </w:rPr>
        <w:t>.</w:t>
      </w:r>
    </w:p>
    <w:p w14:paraId="3837F654" w14:textId="5E432C4E" w:rsidR="00D0102B" w:rsidRPr="00A46BE2" w:rsidRDefault="00D0102B" w:rsidP="00D0102B">
      <w:pPr>
        <w:pStyle w:val="NormalWeb"/>
        <w:rPr>
          <w:lang w:val="en-GB"/>
          <w:rPrChange w:id="584" w:author="Arnauld Desprets" w:date="2020-04-07T08:45:00Z">
            <w:rPr/>
          </w:rPrChange>
        </w:rPr>
      </w:pPr>
      <w:r w:rsidRPr="00A46BE2">
        <w:rPr>
          <w:noProof/>
          <w:color w:val="0000FF"/>
          <w:lang w:val="en-GB"/>
          <w:rPrChange w:id="585" w:author="Arnauld Desprets" w:date="2020-04-07T08:45:00Z">
            <w:rPr>
              <w:noProof/>
              <w:color w:val="0000FF"/>
            </w:rPr>
          </w:rPrChange>
        </w:rPr>
        <w:lastRenderedPageBreak/>
        <w:drawing>
          <wp:inline distT="0" distB="0" distL="0" distR="0" wp14:anchorId="05526D3C" wp14:editId="5E2F7909">
            <wp:extent cx="4746625" cy="2488565"/>
            <wp:effectExtent l="0" t="0" r="0" b="6985"/>
            <wp:docPr id="162" name="Picture 162" descr="Designer specify working directory folder">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igner specify working directory folder">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6625" cy="2488565"/>
                    </a:xfrm>
                    <a:prstGeom prst="rect">
                      <a:avLst/>
                    </a:prstGeom>
                    <a:noFill/>
                    <a:ln>
                      <a:noFill/>
                    </a:ln>
                  </pic:spPr>
                </pic:pic>
              </a:graphicData>
            </a:graphic>
          </wp:inline>
        </w:drawing>
      </w:r>
    </w:p>
    <w:p w14:paraId="55F1D925" w14:textId="77777777" w:rsidR="00D0102B" w:rsidRPr="00A46BE2" w:rsidRDefault="00D0102B" w:rsidP="00D0102B">
      <w:pPr>
        <w:pStyle w:val="NormalWeb"/>
        <w:rPr>
          <w:lang w:val="en-GB"/>
          <w:rPrChange w:id="586" w:author="Arnauld Desprets" w:date="2020-04-07T08:45:00Z">
            <w:rPr/>
          </w:rPrChange>
        </w:rPr>
      </w:pPr>
      <w:r w:rsidRPr="00A46BE2">
        <w:rPr>
          <w:lang w:val="en-GB"/>
          <w:rPrChange w:id="587" w:author="Arnauld Desprets" w:date="2020-04-07T08:45:00Z">
            <w:rPr/>
          </w:rPrChange>
        </w:rPr>
        <w:t>The login screen appears, we enter the credentials that were indicated when starting the LTE, in our case shavon/7iron-hide.</w:t>
      </w:r>
    </w:p>
    <w:p w14:paraId="3A24381C" w14:textId="2954602E" w:rsidR="00D0102B" w:rsidRPr="00A46BE2" w:rsidRDefault="00D0102B" w:rsidP="00D0102B">
      <w:pPr>
        <w:pStyle w:val="NormalWeb"/>
        <w:rPr>
          <w:lang w:val="en-GB"/>
          <w:rPrChange w:id="588" w:author="Arnauld Desprets" w:date="2020-04-07T08:45:00Z">
            <w:rPr/>
          </w:rPrChange>
        </w:rPr>
      </w:pPr>
      <w:r w:rsidRPr="00A46BE2">
        <w:rPr>
          <w:noProof/>
          <w:color w:val="0000FF"/>
          <w:lang w:val="en-GB"/>
          <w:rPrChange w:id="589" w:author="Arnauld Desprets" w:date="2020-04-07T08:45:00Z">
            <w:rPr>
              <w:noProof/>
              <w:color w:val="0000FF"/>
            </w:rPr>
          </w:rPrChange>
        </w:rPr>
        <w:drawing>
          <wp:inline distT="0" distB="0" distL="0" distR="0" wp14:anchorId="46354DB8" wp14:editId="6C30DB27">
            <wp:extent cx="5943600" cy="3154680"/>
            <wp:effectExtent l="0" t="0" r="0" b="7620"/>
            <wp:docPr id="161" name="Picture 161" descr="Designer specify working directory folder">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igner specify working directory folder">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1A895195" w14:textId="77777777" w:rsidR="00D0102B" w:rsidRPr="00A46BE2" w:rsidRDefault="00D0102B" w:rsidP="00D0102B">
      <w:pPr>
        <w:pStyle w:val="NormalWeb"/>
        <w:rPr>
          <w:lang w:val="en-GB"/>
          <w:rPrChange w:id="590" w:author="Arnauld Desprets" w:date="2020-04-07T08:45:00Z">
            <w:rPr/>
          </w:rPrChange>
        </w:rPr>
      </w:pPr>
      <w:r w:rsidRPr="00A46BE2">
        <w:rPr>
          <w:lang w:val="en-GB"/>
          <w:rPrChange w:id="591" w:author="Arnauld Desprets" w:date="2020-04-07T08:45:00Z">
            <w:rPr/>
          </w:rPrChange>
        </w:rPr>
        <w:t>The first screen appears, we are ready to create our first API.</w:t>
      </w:r>
    </w:p>
    <w:p w14:paraId="210B7894" w14:textId="20B3FB02" w:rsidR="00D0102B" w:rsidRPr="00A46BE2" w:rsidRDefault="00D0102B" w:rsidP="00D0102B">
      <w:pPr>
        <w:pStyle w:val="NormalWeb"/>
        <w:rPr>
          <w:lang w:val="en-GB"/>
          <w:rPrChange w:id="592" w:author="Arnauld Desprets" w:date="2020-04-07T08:45:00Z">
            <w:rPr/>
          </w:rPrChange>
        </w:rPr>
      </w:pPr>
      <w:r w:rsidRPr="00A46BE2">
        <w:rPr>
          <w:noProof/>
          <w:color w:val="0000FF"/>
          <w:lang w:val="en-GB"/>
          <w:rPrChange w:id="593" w:author="Arnauld Desprets" w:date="2020-04-07T08:45:00Z">
            <w:rPr>
              <w:noProof/>
              <w:color w:val="0000FF"/>
            </w:rPr>
          </w:rPrChange>
        </w:rPr>
        <w:lastRenderedPageBreak/>
        <w:drawing>
          <wp:inline distT="0" distB="0" distL="0" distR="0" wp14:anchorId="05F36B28" wp14:editId="04D9558F">
            <wp:extent cx="5943600" cy="3171825"/>
            <wp:effectExtent l="0" t="0" r="0" b="9525"/>
            <wp:docPr id="160" name="Picture 160" descr="Designer specify working directory folder">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igner specify working directory folder">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501D8920" w14:textId="77777777" w:rsidR="00D0102B" w:rsidRPr="00A46BE2" w:rsidRDefault="00D0102B" w:rsidP="00D0102B">
      <w:pPr>
        <w:pStyle w:val="Heading1"/>
        <w:rPr>
          <w:lang w:val="en-GB"/>
          <w:rPrChange w:id="594" w:author="Arnauld Desprets" w:date="2020-04-07T08:45:00Z">
            <w:rPr/>
          </w:rPrChange>
        </w:rPr>
      </w:pPr>
      <w:r w:rsidRPr="00A46BE2">
        <w:rPr>
          <w:lang w:val="en-GB"/>
          <w:rPrChange w:id="595" w:author="Arnauld Desprets" w:date="2020-04-07T08:45:00Z">
            <w:rPr/>
          </w:rPrChange>
        </w:rPr>
        <w:t>Step 2 - Expose an existing REST API</w:t>
      </w:r>
    </w:p>
    <w:p w14:paraId="182275C8" w14:textId="77777777" w:rsidR="00D0102B" w:rsidRPr="00A46BE2" w:rsidRDefault="00D0102B" w:rsidP="00D0102B">
      <w:pPr>
        <w:pStyle w:val="NormalWeb"/>
        <w:rPr>
          <w:lang w:val="en-GB"/>
          <w:rPrChange w:id="596" w:author="Arnauld Desprets" w:date="2020-04-07T08:45:00Z">
            <w:rPr/>
          </w:rPrChange>
        </w:rPr>
      </w:pPr>
      <w:r w:rsidRPr="00A46BE2">
        <w:rPr>
          <w:lang w:val="en-GB"/>
          <w:rPrChange w:id="597" w:author="Arnauld Desprets" w:date="2020-04-07T08:45:00Z">
            <w:rPr/>
          </w:rPrChange>
        </w:rPr>
        <w:t xml:space="preserve">In this first step, we assume that a developer of an API is providing you the Swagger associated with that API. The developer is using WAS Liberty as the runtime and he also uses JAX-RS annotations along </w:t>
      </w:r>
      <w:proofErr w:type="spellStart"/>
      <w:r w:rsidRPr="00A46BE2">
        <w:rPr>
          <w:lang w:val="en-GB"/>
          <w:rPrChange w:id="598" w:author="Arnauld Desprets" w:date="2020-04-07T08:45:00Z">
            <w:rPr/>
          </w:rPrChange>
        </w:rPr>
        <w:t>apidiscovery</w:t>
      </w:r>
      <w:proofErr w:type="spellEnd"/>
      <w:r w:rsidRPr="00A46BE2">
        <w:rPr>
          <w:lang w:val="en-GB"/>
          <w:rPrChange w:id="599" w:author="Arnauld Desprets" w:date="2020-04-07T08:45:00Z">
            <w:rPr/>
          </w:rPrChange>
        </w:rPr>
        <w:t xml:space="preserve"> feature. This allows him to get a Swagger easily consumed by API Connect. Download the Swagger </w:t>
      </w:r>
      <w:r w:rsidR="00A46BE2" w:rsidRPr="00A46BE2">
        <w:rPr>
          <w:lang w:val="en-GB"/>
          <w:rPrChange w:id="600" w:author="Arnauld Desprets" w:date="2020-04-07T08:45:00Z">
            <w:rPr/>
          </w:rPrChange>
        </w:rPr>
        <w:fldChar w:fldCharType="begin"/>
      </w:r>
      <w:r w:rsidR="00A46BE2" w:rsidRPr="00A46BE2">
        <w:rPr>
          <w:lang w:val="en-GB"/>
          <w:rPrChange w:id="601" w:author="Arnauld Desprets" w:date="2020-04-07T08:45:00Z">
            <w:rPr/>
          </w:rPrChange>
        </w:rPr>
        <w:instrText xml:space="preserve"> HYPERLINK "https://github.com/ADesprets/bluemix-labs/blob/master/Lab%20API%20-%20Manage%20your%20APIs%20with%20API%20Connect/materials/step2/QuoteManagementAPI_AW_S.yaml" </w:instrText>
      </w:r>
      <w:r w:rsidR="00A46BE2" w:rsidRPr="00A46BE2">
        <w:rPr>
          <w:lang w:val="en-GB"/>
          <w:rPrChange w:id="602" w:author="Arnauld Desprets" w:date="2020-04-07T08:45:00Z">
            <w:rPr/>
          </w:rPrChange>
        </w:rPr>
        <w:fldChar w:fldCharType="separate"/>
      </w:r>
      <w:r w:rsidRPr="00A46BE2">
        <w:rPr>
          <w:rStyle w:val="Hyperlink"/>
          <w:lang w:val="en-GB"/>
          <w:rPrChange w:id="603" w:author="Arnauld Desprets" w:date="2020-04-07T08:45:00Z">
            <w:rPr>
              <w:rStyle w:val="Hyperlink"/>
            </w:rPr>
          </w:rPrChange>
        </w:rPr>
        <w:t>here</w:t>
      </w:r>
      <w:r w:rsidR="00A46BE2" w:rsidRPr="00A46BE2">
        <w:rPr>
          <w:rStyle w:val="Hyperlink"/>
          <w:lang w:val="en-GB"/>
          <w:rPrChange w:id="604" w:author="Arnauld Desprets" w:date="2020-04-07T08:45:00Z">
            <w:rPr>
              <w:rStyle w:val="Hyperlink"/>
            </w:rPr>
          </w:rPrChange>
        </w:rPr>
        <w:fldChar w:fldCharType="end"/>
      </w:r>
      <w:r w:rsidRPr="00A46BE2">
        <w:rPr>
          <w:lang w:val="en-GB"/>
          <w:rPrChange w:id="605" w:author="Arnauld Desprets" w:date="2020-04-07T08:45:00Z">
            <w:rPr/>
          </w:rPrChange>
        </w:rPr>
        <w:t xml:space="preserve"> on your file system, for example under ~/apic-dev assuming that you have created such directory.</w:t>
      </w:r>
    </w:p>
    <w:p w14:paraId="7D0D355F" w14:textId="77777777" w:rsidR="00D0102B" w:rsidRPr="00A46BE2" w:rsidRDefault="00D0102B" w:rsidP="007A0802">
      <w:pPr>
        <w:numPr>
          <w:ilvl w:val="0"/>
          <w:numId w:val="9"/>
        </w:numPr>
        <w:spacing w:before="100" w:beforeAutospacing="1" w:after="100" w:afterAutospacing="1" w:line="240" w:lineRule="auto"/>
        <w:rPr>
          <w:lang w:val="en-GB"/>
          <w:rPrChange w:id="606" w:author="Arnauld Desprets" w:date="2020-04-07T08:45:00Z">
            <w:rPr/>
          </w:rPrChange>
        </w:rPr>
      </w:pPr>
      <w:r w:rsidRPr="00A46BE2">
        <w:rPr>
          <w:lang w:val="en-GB"/>
          <w:rPrChange w:id="607" w:author="Arnauld Desprets" w:date="2020-04-07T08:45:00Z">
            <w:rPr/>
          </w:rPrChange>
        </w:rPr>
        <w:t xml:space="preserve">Ensure that you have downloaded the yaml correctly </w:t>
      </w:r>
      <w:r w:rsidRPr="00A46BE2">
        <w:rPr>
          <w:rStyle w:val="HTMLCode"/>
          <w:rFonts w:eastAsiaTheme="minorHAnsi"/>
          <w:lang w:val="en-GB"/>
          <w:rPrChange w:id="608" w:author="Arnauld Desprets" w:date="2020-04-07T08:45:00Z">
            <w:rPr>
              <w:rStyle w:val="HTMLCode"/>
              <w:rFonts w:eastAsiaTheme="minorHAnsi"/>
            </w:rPr>
          </w:rPrChange>
        </w:rPr>
        <w:t>cd ~/Downloads</w:t>
      </w:r>
      <w:r w:rsidRPr="00A46BE2">
        <w:rPr>
          <w:lang w:val="en-GB"/>
          <w:rPrChange w:id="609" w:author="Arnauld Desprets" w:date="2020-04-07T08:45:00Z">
            <w:rPr/>
          </w:rPrChange>
        </w:rPr>
        <w:t xml:space="preserve"> and the </w:t>
      </w:r>
      <w:r w:rsidRPr="00A46BE2">
        <w:rPr>
          <w:rStyle w:val="HTMLCode"/>
          <w:rFonts w:eastAsiaTheme="minorHAnsi"/>
          <w:lang w:val="en-GB"/>
          <w:rPrChange w:id="610" w:author="Arnauld Desprets" w:date="2020-04-07T08:45:00Z">
            <w:rPr>
              <w:rStyle w:val="HTMLCode"/>
              <w:rFonts w:eastAsiaTheme="minorHAnsi"/>
            </w:rPr>
          </w:rPrChange>
        </w:rPr>
        <w:t xml:space="preserve">head </w:t>
      </w:r>
      <w:proofErr w:type="spellStart"/>
      <w:r w:rsidRPr="00A46BE2">
        <w:rPr>
          <w:rStyle w:val="HTMLCode"/>
          <w:rFonts w:eastAsiaTheme="minorHAnsi"/>
          <w:lang w:val="en-GB"/>
          <w:rPrChange w:id="611" w:author="Arnauld Desprets" w:date="2020-04-07T08:45:00Z">
            <w:rPr>
              <w:rStyle w:val="HTMLCode"/>
              <w:rFonts w:eastAsiaTheme="minorHAnsi"/>
            </w:rPr>
          </w:rPrChange>
        </w:rPr>
        <w:t>QuoteManagementAPI_AW_</w:t>
      </w:r>
      <w:proofErr w:type="gramStart"/>
      <w:r w:rsidRPr="00A46BE2">
        <w:rPr>
          <w:rStyle w:val="HTMLCode"/>
          <w:rFonts w:eastAsiaTheme="minorHAnsi"/>
          <w:lang w:val="en-GB"/>
          <w:rPrChange w:id="612" w:author="Arnauld Desprets" w:date="2020-04-07T08:45:00Z">
            <w:rPr>
              <w:rStyle w:val="HTMLCode"/>
              <w:rFonts w:eastAsiaTheme="minorHAnsi"/>
            </w:rPr>
          </w:rPrChange>
        </w:rPr>
        <w:t>S.yaml</w:t>
      </w:r>
      <w:proofErr w:type="spellEnd"/>
      <w:proofErr w:type="gramEnd"/>
      <w:r w:rsidRPr="00A46BE2">
        <w:rPr>
          <w:lang w:val="en-GB"/>
          <w:rPrChange w:id="613" w:author="Arnauld Desprets" w:date="2020-04-07T08:45:00Z">
            <w:rPr/>
          </w:rPrChange>
        </w:rPr>
        <w:t xml:space="preserve"> you should obtain the following:</w:t>
      </w:r>
    </w:p>
    <w:p w14:paraId="7EC574CB" w14:textId="77777777" w:rsidR="00D0102B" w:rsidRPr="00A46BE2" w:rsidRDefault="00D0102B" w:rsidP="00D0102B">
      <w:pPr>
        <w:pStyle w:val="HTMLPreformatted"/>
        <w:rPr>
          <w:rStyle w:val="HTMLCode"/>
          <w:lang w:val="en-GB"/>
          <w:rPrChange w:id="614" w:author="Arnauld Desprets" w:date="2020-04-07T08:45:00Z">
            <w:rPr>
              <w:rStyle w:val="HTMLCode"/>
            </w:rPr>
          </w:rPrChange>
        </w:rPr>
      </w:pPr>
      <w:r w:rsidRPr="00A46BE2">
        <w:rPr>
          <w:rStyle w:val="HTMLCode"/>
          <w:lang w:val="en-GB"/>
          <w:rPrChange w:id="615" w:author="Arnauld Desprets" w:date="2020-04-07T08:45:00Z">
            <w:rPr>
              <w:rStyle w:val="HTMLCode"/>
            </w:rPr>
          </w:rPrChange>
        </w:rPr>
        <w:t>swagger: '2.0'</w:t>
      </w:r>
    </w:p>
    <w:p w14:paraId="781E968A" w14:textId="77777777" w:rsidR="00D0102B" w:rsidRPr="00A46BE2" w:rsidRDefault="00D0102B" w:rsidP="00D0102B">
      <w:pPr>
        <w:pStyle w:val="HTMLPreformatted"/>
        <w:rPr>
          <w:rStyle w:val="HTMLCode"/>
          <w:lang w:val="en-GB"/>
          <w:rPrChange w:id="616" w:author="Arnauld Desprets" w:date="2020-04-07T08:45:00Z">
            <w:rPr>
              <w:rStyle w:val="HTMLCode"/>
            </w:rPr>
          </w:rPrChange>
        </w:rPr>
      </w:pPr>
      <w:r w:rsidRPr="00A46BE2">
        <w:rPr>
          <w:rStyle w:val="HTMLCode"/>
          <w:lang w:val="en-GB"/>
          <w:rPrChange w:id="617" w:author="Arnauld Desprets" w:date="2020-04-07T08:45:00Z">
            <w:rPr>
              <w:rStyle w:val="HTMLCode"/>
            </w:rPr>
          </w:rPrChange>
        </w:rPr>
        <w:t>info:</w:t>
      </w:r>
    </w:p>
    <w:p w14:paraId="488223A5" w14:textId="77777777" w:rsidR="00D0102B" w:rsidRPr="00A46BE2" w:rsidRDefault="00D0102B" w:rsidP="00D0102B">
      <w:pPr>
        <w:pStyle w:val="HTMLPreformatted"/>
        <w:rPr>
          <w:rStyle w:val="HTMLCode"/>
          <w:lang w:val="en-GB"/>
          <w:rPrChange w:id="618" w:author="Arnauld Desprets" w:date="2020-04-07T08:45:00Z">
            <w:rPr>
              <w:rStyle w:val="HTMLCode"/>
            </w:rPr>
          </w:rPrChange>
        </w:rPr>
      </w:pPr>
      <w:r w:rsidRPr="00A46BE2">
        <w:rPr>
          <w:rStyle w:val="HTMLCode"/>
          <w:lang w:val="en-GB"/>
          <w:rPrChange w:id="619" w:author="Arnauld Desprets" w:date="2020-04-07T08:45:00Z">
            <w:rPr>
              <w:rStyle w:val="HTMLCode"/>
            </w:rPr>
          </w:rPrChange>
        </w:rPr>
        <w:t xml:space="preserve">  description: Quote API</w:t>
      </w:r>
    </w:p>
    <w:p w14:paraId="439E3FFE" w14:textId="77777777" w:rsidR="00D0102B" w:rsidRPr="00A46BE2" w:rsidRDefault="00D0102B" w:rsidP="00D0102B">
      <w:pPr>
        <w:pStyle w:val="HTMLPreformatted"/>
        <w:rPr>
          <w:rStyle w:val="HTMLCode"/>
          <w:lang w:val="en-GB"/>
          <w:rPrChange w:id="620" w:author="Arnauld Desprets" w:date="2020-04-07T08:45:00Z">
            <w:rPr>
              <w:rStyle w:val="HTMLCode"/>
            </w:rPr>
          </w:rPrChange>
        </w:rPr>
      </w:pPr>
      <w:r w:rsidRPr="00A46BE2">
        <w:rPr>
          <w:rStyle w:val="HTMLCode"/>
          <w:lang w:val="en-GB"/>
          <w:rPrChange w:id="621" w:author="Arnauld Desprets" w:date="2020-04-07T08:45:00Z">
            <w:rPr>
              <w:rStyle w:val="HTMLCode"/>
            </w:rPr>
          </w:rPrChange>
        </w:rPr>
        <w:t xml:space="preserve">  version: 1.0.0</w:t>
      </w:r>
    </w:p>
    <w:p w14:paraId="2909BEF4" w14:textId="77777777" w:rsidR="00D0102B" w:rsidRPr="00A46BE2" w:rsidRDefault="00D0102B" w:rsidP="00D0102B">
      <w:pPr>
        <w:pStyle w:val="HTMLPreformatted"/>
        <w:rPr>
          <w:rStyle w:val="HTMLCode"/>
          <w:lang w:val="en-GB"/>
          <w:rPrChange w:id="622" w:author="Arnauld Desprets" w:date="2020-04-07T08:45:00Z">
            <w:rPr>
              <w:rStyle w:val="HTMLCode"/>
            </w:rPr>
          </w:rPrChange>
        </w:rPr>
      </w:pPr>
      <w:r w:rsidRPr="00A46BE2">
        <w:rPr>
          <w:rStyle w:val="HTMLCode"/>
          <w:lang w:val="en-GB"/>
          <w:rPrChange w:id="623" w:author="Arnauld Desprets" w:date="2020-04-07T08:45:00Z">
            <w:rPr>
              <w:rStyle w:val="HTMLCode"/>
            </w:rPr>
          </w:rPrChange>
        </w:rPr>
        <w:t xml:space="preserve">  title: Quote API</w:t>
      </w:r>
    </w:p>
    <w:p w14:paraId="75EF5BA6" w14:textId="77777777" w:rsidR="00D0102B" w:rsidRPr="00A46BE2" w:rsidRDefault="00D0102B" w:rsidP="00D0102B">
      <w:pPr>
        <w:pStyle w:val="HTMLPreformatted"/>
        <w:rPr>
          <w:rStyle w:val="HTMLCode"/>
          <w:lang w:val="en-GB"/>
          <w:rPrChange w:id="624" w:author="Arnauld Desprets" w:date="2020-04-07T08:45:00Z">
            <w:rPr>
              <w:rStyle w:val="HTMLCode"/>
            </w:rPr>
          </w:rPrChange>
        </w:rPr>
      </w:pPr>
      <w:r w:rsidRPr="00A46BE2">
        <w:rPr>
          <w:rStyle w:val="HTMLCode"/>
          <w:lang w:val="en-GB"/>
          <w:rPrChange w:id="625" w:author="Arnauld Desprets" w:date="2020-04-07T08:45:00Z">
            <w:rPr>
              <w:rStyle w:val="HTMLCode"/>
            </w:rPr>
          </w:rPrChange>
        </w:rPr>
        <w:t xml:space="preserve">  contact:</w:t>
      </w:r>
    </w:p>
    <w:p w14:paraId="7A9BD44E" w14:textId="77777777" w:rsidR="00D0102B" w:rsidRPr="00A46BE2" w:rsidRDefault="00D0102B" w:rsidP="00D0102B">
      <w:pPr>
        <w:pStyle w:val="HTMLPreformatted"/>
        <w:rPr>
          <w:rStyle w:val="HTMLCode"/>
          <w:lang w:val="en-GB"/>
          <w:rPrChange w:id="626" w:author="Arnauld Desprets" w:date="2020-04-07T08:45:00Z">
            <w:rPr>
              <w:rStyle w:val="HTMLCode"/>
            </w:rPr>
          </w:rPrChange>
        </w:rPr>
      </w:pPr>
      <w:r w:rsidRPr="00A46BE2">
        <w:rPr>
          <w:rStyle w:val="HTMLCode"/>
          <w:lang w:val="en-GB"/>
          <w:rPrChange w:id="627" w:author="Arnauld Desprets" w:date="2020-04-07T08:45:00Z">
            <w:rPr>
              <w:rStyle w:val="HTMLCode"/>
            </w:rPr>
          </w:rPrChange>
        </w:rPr>
        <w:t xml:space="preserve">    name: Arnauld Desprets</w:t>
      </w:r>
    </w:p>
    <w:p w14:paraId="472CAED8" w14:textId="77777777" w:rsidR="00D0102B" w:rsidRPr="00A46BE2" w:rsidRDefault="00D0102B" w:rsidP="00D0102B">
      <w:pPr>
        <w:pStyle w:val="HTMLPreformatted"/>
        <w:rPr>
          <w:rStyle w:val="HTMLCode"/>
          <w:lang w:val="en-GB"/>
          <w:rPrChange w:id="628" w:author="Arnauld Desprets" w:date="2020-04-07T08:45:00Z">
            <w:rPr>
              <w:rStyle w:val="HTMLCode"/>
            </w:rPr>
          </w:rPrChange>
        </w:rPr>
      </w:pPr>
      <w:r w:rsidRPr="00A46BE2">
        <w:rPr>
          <w:rStyle w:val="HTMLCode"/>
          <w:lang w:val="en-GB"/>
          <w:rPrChange w:id="629" w:author="Arnauld Desprets" w:date="2020-04-07T08:45:00Z">
            <w:rPr>
              <w:rStyle w:val="HTMLCode"/>
            </w:rPr>
          </w:rPrChange>
        </w:rPr>
        <w:t xml:space="preserve">    url: 'http://thequoteapi/terms.html'</w:t>
      </w:r>
    </w:p>
    <w:p w14:paraId="183C6DB6" w14:textId="77777777" w:rsidR="00D0102B" w:rsidRPr="00A46BE2" w:rsidRDefault="00D0102B" w:rsidP="00D0102B">
      <w:pPr>
        <w:pStyle w:val="HTMLPreformatted"/>
        <w:rPr>
          <w:rStyle w:val="HTMLCode"/>
          <w:lang w:val="en-GB"/>
          <w:rPrChange w:id="630" w:author="Arnauld Desprets" w:date="2020-04-07T08:45:00Z">
            <w:rPr>
              <w:rStyle w:val="HTMLCode"/>
            </w:rPr>
          </w:rPrChange>
        </w:rPr>
      </w:pPr>
      <w:r w:rsidRPr="00A46BE2">
        <w:rPr>
          <w:rStyle w:val="HTMLCode"/>
          <w:lang w:val="en-GB"/>
          <w:rPrChange w:id="631" w:author="Arnauld Desprets" w:date="2020-04-07T08:45:00Z">
            <w:rPr>
              <w:rStyle w:val="HTMLCode"/>
            </w:rPr>
          </w:rPrChange>
        </w:rPr>
        <w:t xml:space="preserve">    email: arnauld_desprets@fr.ibm.com</w:t>
      </w:r>
    </w:p>
    <w:p w14:paraId="61499F67" w14:textId="77777777" w:rsidR="00D0102B" w:rsidRPr="00A46BE2" w:rsidRDefault="00D0102B" w:rsidP="00D0102B">
      <w:pPr>
        <w:pStyle w:val="HTMLPreformatted"/>
        <w:rPr>
          <w:rStyle w:val="HTMLCode"/>
          <w:lang w:val="en-GB"/>
          <w:rPrChange w:id="632" w:author="Arnauld Desprets" w:date="2020-04-07T08:45:00Z">
            <w:rPr>
              <w:rStyle w:val="HTMLCode"/>
            </w:rPr>
          </w:rPrChange>
        </w:rPr>
      </w:pPr>
      <w:r w:rsidRPr="00A46BE2">
        <w:rPr>
          <w:rStyle w:val="HTMLCode"/>
          <w:lang w:val="en-GB"/>
          <w:rPrChange w:id="633" w:author="Arnauld Desprets" w:date="2020-04-07T08:45:00Z">
            <w:rPr>
              <w:rStyle w:val="HTMLCode"/>
            </w:rPr>
          </w:rPrChange>
        </w:rPr>
        <w:t xml:space="preserve">  x-ibm-name: quote-api</w:t>
      </w:r>
    </w:p>
    <w:p w14:paraId="60752CC6" w14:textId="77777777" w:rsidR="00D0102B" w:rsidRPr="00A46BE2" w:rsidRDefault="00D0102B" w:rsidP="00D0102B">
      <w:pPr>
        <w:pStyle w:val="NormalWeb"/>
        <w:rPr>
          <w:lang w:val="en-GB"/>
          <w:rPrChange w:id="634" w:author="Arnauld Desprets" w:date="2020-04-07T08:45:00Z">
            <w:rPr/>
          </w:rPrChange>
        </w:rPr>
      </w:pPr>
      <w:r w:rsidRPr="00A46BE2">
        <w:rPr>
          <w:lang w:val="en-GB"/>
          <w:rPrChange w:id="635" w:author="Arnauld Desprets" w:date="2020-04-07T08:45:00Z">
            <w:rPr/>
          </w:rPrChange>
        </w:rPr>
        <w:t>If this is not the case, then download it again or copy it in a file.</w:t>
      </w:r>
    </w:p>
    <w:p w14:paraId="0A439986" w14:textId="45DB585A" w:rsidR="00D0102B" w:rsidRPr="00A46BE2" w:rsidRDefault="00D0102B" w:rsidP="007A0802">
      <w:pPr>
        <w:numPr>
          <w:ilvl w:val="0"/>
          <w:numId w:val="10"/>
        </w:numPr>
        <w:spacing w:before="100" w:beforeAutospacing="1" w:after="100" w:afterAutospacing="1" w:line="240" w:lineRule="auto"/>
        <w:rPr>
          <w:lang w:val="en-GB"/>
          <w:rPrChange w:id="636" w:author="Arnauld Desprets" w:date="2020-04-07T08:45:00Z">
            <w:rPr/>
          </w:rPrChange>
        </w:rPr>
      </w:pPr>
      <w:r w:rsidRPr="00A46BE2">
        <w:rPr>
          <w:lang w:val="en-GB"/>
          <w:rPrChange w:id="637" w:author="Arnauld Desprets" w:date="2020-04-07T08:45:00Z">
            <w:rPr/>
          </w:rPrChange>
        </w:rPr>
        <w:t xml:space="preserve">It is a good idea to check that the </w:t>
      </w:r>
      <w:del w:id="638" w:author="Arnauld Desprets" w:date="2020-04-07T08:48:00Z">
        <w:r w:rsidRPr="00A46BE2" w:rsidDel="00A46BE2">
          <w:rPr>
            <w:lang w:val="en-GB"/>
            <w:rPrChange w:id="639" w:author="Arnauld Desprets" w:date="2020-04-07T08:45:00Z">
              <w:rPr/>
            </w:rPrChange>
          </w:rPr>
          <w:delText>back end</w:delText>
        </w:r>
      </w:del>
      <w:ins w:id="640" w:author="Arnauld Desprets" w:date="2020-04-07T08:48:00Z">
        <w:r w:rsidR="00A46BE2" w:rsidRPr="00A46BE2">
          <w:rPr>
            <w:lang w:val="en-GB"/>
          </w:rPr>
          <w:t>back-end</w:t>
        </w:r>
      </w:ins>
      <w:r w:rsidRPr="00A46BE2">
        <w:rPr>
          <w:lang w:val="en-GB"/>
          <w:rPrChange w:id="641" w:author="Arnauld Desprets" w:date="2020-04-07T08:45:00Z">
            <w:rPr/>
          </w:rPrChange>
        </w:rPr>
        <w:t xml:space="preserve"> API is running before exposing it. In this case, we are going to use the GET verb on the quote operation. Type the following: </w:t>
      </w:r>
      <w:r w:rsidRPr="00A46BE2">
        <w:rPr>
          <w:rStyle w:val="HTMLCode"/>
          <w:rFonts w:eastAsiaTheme="minorHAnsi"/>
          <w:lang w:val="en-GB"/>
          <w:rPrChange w:id="642" w:author="Arnauld Desprets" w:date="2020-04-07T08:45:00Z">
            <w:rPr>
              <w:rStyle w:val="HTMLCode"/>
              <w:rFonts w:eastAsiaTheme="minorHAnsi"/>
            </w:rPr>
          </w:rPrChange>
        </w:rPr>
        <w:t>curl -H "Accept: application/json" "http://SampleJAXRS20-aw.eu-gb.mybluemix.net/loanmgt/resources/loans/v1/quote?loanAmount=10000&amp;annu</w:t>
      </w:r>
      <w:r w:rsidRPr="00A46BE2">
        <w:rPr>
          <w:rStyle w:val="HTMLCode"/>
          <w:rFonts w:eastAsiaTheme="minorHAnsi"/>
          <w:lang w:val="en-GB"/>
          <w:rPrChange w:id="643" w:author="Arnauld Desprets" w:date="2020-04-07T08:45:00Z">
            <w:rPr>
              <w:rStyle w:val="HTMLCode"/>
              <w:rFonts w:eastAsiaTheme="minorHAnsi"/>
            </w:rPr>
          </w:rPrChange>
        </w:rPr>
        <w:lastRenderedPageBreak/>
        <w:t>alInterestRate=1.1&amp;termInMonths=36"</w:t>
      </w:r>
      <w:r w:rsidRPr="00A46BE2">
        <w:rPr>
          <w:lang w:val="en-GB"/>
          <w:rPrChange w:id="644" w:author="Arnauld Desprets" w:date="2020-04-07T08:45:00Z">
            <w:rPr/>
          </w:rPrChange>
        </w:rPr>
        <w:t xml:space="preserve"> You should obtain the following results: {"loanAmount":10000,"annualInterestRate":1.1,"termInMonths":36,"monthlyPaymentAmount":282.51360281363674}.</w:t>
      </w:r>
    </w:p>
    <w:p w14:paraId="5E656B3E" w14:textId="77777777" w:rsidR="00D0102B" w:rsidRPr="00A46BE2" w:rsidRDefault="00D0102B" w:rsidP="00D0102B">
      <w:pPr>
        <w:pStyle w:val="NormalWeb"/>
        <w:rPr>
          <w:lang w:val="en-GB"/>
          <w:rPrChange w:id="645" w:author="Arnauld Desprets" w:date="2020-04-07T08:45:00Z">
            <w:rPr/>
          </w:rPrChange>
        </w:rPr>
      </w:pPr>
      <w:r w:rsidRPr="00A46BE2">
        <w:rPr>
          <w:lang w:val="en-GB"/>
          <w:rPrChange w:id="646" w:author="Arnauld Desprets" w:date="2020-04-07T08:45:00Z">
            <w:rPr/>
          </w:rPrChange>
        </w:rPr>
        <w:t>This API is not exposed, is not protected, is not monitored, is not governed. Let's use API Connect to fix this.</w:t>
      </w:r>
    </w:p>
    <w:p w14:paraId="73D000E3" w14:textId="77777777" w:rsidR="00D0102B" w:rsidRPr="00A46BE2" w:rsidRDefault="00D0102B" w:rsidP="007A0802">
      <w:pPr>
        <w:numPr>
          <w:ilvl w:val="0"/>
          <w:numId w:val="11"/>
        </w:numPr>
        <w:spacing w:before="100" w:beforeAutospacing="1" w:after="100" w:afterAutospacing="1" w:line="240" w:lineRule="auto"/>
        <w:rPr>
          <w:lang w:val="en-GB"/>
          <w:rPrChange w:id="647" w:author="Arnauld Desprets" w:date="2020-04-07T08:45:00Z">
            <w:rPr/>
          </w:rPrChange>
        </w:rPr>
      </w:pPr>
      <w:r w:rsidRPr="00A46BE2">
        <w:rPr>
          <w:lang w:val="en-GB"/>
          <w:rPrChange w:id="648" w:author="Arnauld Desprets" w:date="2020-04-07T08:45:00Z">
            <w:rPr/>
          </w:rPrChange>
        </w:rPr>
        <w:t xml:space="preserve">We are using the designer that we opened earlier. Click on </w:t>
      </w:r>
      <w:r w:rsidRPr="00A46BE2">
        <w:rPr>
          <w:rStyle w:val="Emphasis"/>
          <w:lang w:val="en-GB"/>
          <w:rPrChange w:id="649" w:author="Arnauld Desprets" w:date="2020-04-07T08:45:00Z">
            <w:rPr>
              <w:rStyle w:val="Emphasis"/>
            </w:rPr>
          </w:rPrChange>
        </w:rPr>
        <w:t>Develop APIs and Products</w:t>
      </w:r>
      <w:r w:rsidRPr="00A46BE2">
        <w:rPr>
          <w:lang w:val="en-GB"/>
          <w:rPrChange w:id="650" w:author="Arnauld Desprets" w:date="2020-04-07T08:45:00Z">
            <w:rPr/>
          </w:rPrChange>
        </w:rPr>
        <w:t xml:space="preserve"> button. Then click on </w:t>
      </w:r>
      <w:r w:rsidRPr="00A46BE2">
        <w:rPr>
          <w:rStyle w:val="Emphasis"/>
          <w:lang w:val="en-GB"/>
          <w:rPrChange w:id="651" w:author="Arnauld Desprets" w:date="2020-04-07T08:45:00Z">
            <w:rPr>
              <w:rStyle w:val="Emphasis"/>
            </w:rPr>
          </w:rPrChange>
        </w:rPr>
        <w:t>Add</w:t>
      </w:r>
      <w:r w:rsidRPr="00A46BE2">
        <w:rPr>
          <w:lang w:val="en-GB"/>
          <w:rPrChange w:id="652" w:author="Arnauld Desprets" w:date="2020-04-07T08:45:00Z">
            <w:rPr/>
          </w:rPrChange>
        </w:rPr>
        <w:t xml:space="preserve"> and select </w:t>
      </w:r>
      <w:r w:rsidRPr="00A46BE2">
        <w:rPr>
          <w:rStyle w:val="Emphasis"/>
          <w:lang w:val="en-GB"/>
          <w:rPrChange w:id="653" w:author="Arnauld Desprets" w:date="2020-04-07T08:45:00Z">
            <w:rPr>
              <w:rStyle w:val="Emphasis"/>
            </w:rPr>
          </w:rPrChange>
        </w:rPr>
        <w:t>API</w:t>
      </w:r>
      <w:r w:rsidRPr="00A46BE2">
        <w:rPr>
          <w:lang w:val="en-GB"/>
          <w:rPrChange w:id="654" w:author="Arnauld Desprets" w:date="2020-04-07T08:45:00Z">
            <w:rPr/>
          </w:rPrChange>
        </w:rPr>
        <w:t xml:space="preserve"> button on the top right of the screen.</w:t>
      </w:r>
    </w:p>
    <w:p w14:paraId="0DBEFCBA" w14:textId="375E298E" w:rsidR="00D0102B" w:rsidRPr="00A46BE2" w:rsidRDefault="00D0102B" w:rsidP="00D0102B">
      <w:pPr>
        <w:pStyle w:val="NormalWeb"/>
        <w:rPr>
          <w:lang w:val="en-GB"/>
          <w:rPrChange w:id="655" w:author="Arnauld Desprets" w:date="2020-04-07T08:45:00Z">
            <w:rPr/>
          </w:rPrChange>
        </w:rPr>
      </w:pPr>
      <w:r w:rsidRPr="00A46BE2">
        <w:rPr>
          <w:noProof/>
          <w:color w:val="0000FF"/>
          <w:lang w:val="en-GB"/>
          <w:rPrChange w:id="656" w:author="Arnauld Desprets" w:date="2020-04-07T08:45:00Z">
            <w:rPr>
              <w:noProof/>
              <w:color w:val="0000FF"/>
            </w:rPr>
          </w:rPrChange>
        </w:rPr>
        <w:drawing>
          <wp:inline distT="0" distB="0" distL="0" distR="0" wp14:anchorId="666292CE" wp14:editId="3A8264B4">
            <wp:extent cx="5943600" cy="2616200"/>
            <wp:effectExtent l="0" t="0" r="0" b="0"/>
            <wp:docPr id="159" name="Picture 159" descr="Designer add API">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igner add API">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72F23393" w14:textId="77777777" w:rsidR="00D0102B" w:rsidRPr="00A46BE2" w:rsidRDefault="00D0102B" w:rsidP="00D0102B">
      <w:pPr>
        <w:pStyle w:val="NormalWeb"/>
        <w:rPr>
          <w:lang w:val="en-GB"/>
          <w:rPrChange w:id="657" w:author="Arnauld Desprets" w:date="2020-04-07T08:45:00Z">
            <w:rPr/>
          </w:rPrChange>
        </w:rPr>
      </w:pPr>
      <w:r w:rsidRPr="00A46BE2">
        <w:rPr>
          <w:lang w:val="en-GB"/>
          <w:rPrChange w:id="658" w:author="Arnauld Desprets" w:date="2020-04-07T08:45:00Z">
            <w:rPr/>
          </w:rPrChange>
        </w:rPr>
        <w:t xml:space="preserve">Select the </w:t>
      </w:r>
      <w:proofErr w:type="gramStart"/>
      <w:r w:rsidRPr="00A46BE2">
        <w:rPr>
          <w:rStyle w:val="Emphasis"/>
          <w:lang w:val="en-GB"/>
          <w:rPrChange w:id="659" w:author="Arnauld Desprets" w:date="2020-04-07T08:45:00Z">
            <w:rPr>
              <w:rStyle w:val="Emphasis"/>
            </w:rPr>
          </w:rPrChange>
        </w:rPr>
        <w:t>From</w:t>
      </w:r>
      <w:proofErr w:type="gramEnd"/>
      <w:r w:rsidRPr="00A46BE2">
        <w:rPr>
          <w:rStyle w:val="Emphasis"/>
          <w:lang w:val="en-GB"/>
          <w:rPrChange w:id="660" w:author="Arnauld Desprets" w:date="2020-04-07T08:45:00Z">
            <w:rPr>
              <w:rStyle w:val="Emphasis"/>
            </w:rPr>
          </w:rPrChange>
        </w:rPr>
        <w:t xml:space="preserve"> existing OpenAPI service</w:t>
      </w:r>
      <w:r w:rsidRPr="00A46BE2">
        <w:rPr>
          <w:lang w:val="en-GB"/>
          <w:rPrChange w:id="661" w:author="Arnauld Desprets" w:date="2020-04-07T08:45:00Z">
            <w:rPr/>
          </w:rPrChange>
        </w:rPr>
        <w:t xml:space="preserve"> and click </w:t>
      </w:r>
      <w:r w:rsidRPr="00A46BE2">
        <w:rPr>
          <w:rStyle w:val="Emphasis"/>
          <w:lang w:val="en-GB"/>
          <w:rPrChange w:id="662" w:author="Arnauld Desprets" w:date="2020-04-07T08:45:00Z">
            <w:rPr>
              <w:rStyle w:val="Emphasis"/>
            </w:rPr>
          </w:rPrChange>
        </w:rPr>
        <w:t>Next</w:t>
      </w:r>
      <w:r w:rsidRPr="00A46BE2">
        <w:rPr>
          <w:lang w:val="en-GB"/>
          <w:rPrChange w:id="663" w:author="Arnauld Desprets" w:date="2020-04-07T08:45:00Z">
            <w:rPr/>
          </w:rPrChange>
        </w:rPr>
        <w:t xml:space="preserve"> button.</w:t>
      </w:r>
    </w:p>
    <w:p w14:paraId="50B17D98" w14:textId="6738ED71" w:rsidR="00D0102B" w:rsidRPr="00A46BE2" w:rsidRDefault="00D0102B" w:rsidP="00D0102B">
      <w:pPr>
        <w:pStyle w:val="NormalWeb"/>
        <w:rPr>
          <w:lang w:val="en-GB"/>
          <w:rPrChange w:id="664" w:author="Arnauld Desprets" w:date="2020-04-07T08:45:00Z">
            <w:rPr/>
          </w:rPrChange>
        </w:rPr>
      </w:pPr>
      <w:r w:rsidRPr="00A46BE2">
        <w:rPr>
          <w:noProof/>
          <w:color w:val="0000FF"/>
          <w:lang w:val="en-GB"/>
          <w:rPrChange w:id="665" w:author="Arnauld Desprets" w:date="2020-04-07T08:45:00Z">
            <w:rPr>
              <w:noProof/>
              <w:color w:val="0000FF"/>
            </w:rPr>
          </w:rPrChange>
        </w:rPr>
        <w:lastRenderedPageBreak/>
        <w:drawing>
          <wp:inline distT="0" distB="0" distL="0" distR="0" wp14:anchorId="6EA6C84B" wp14:editId="5BD07582">
            <wp:extent cx="5943600" cy="4460875"/>
            <wp:effectExtent l="0" t="0" r="0" b="0"/>
            <wp:docPr id="158" name="Picture 158" descr="Designer Select from existing Open API">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igner Select from existing Open API">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60875"/>
                    </a:xfrm>
                    <a:prstGeom prst="rect">
                      <a:avLst/>
                    </a:prstGeom>
                    <a:noFill/>
                    <a:ln>
                      <a:noFill/>
                    </a:ln>
                  </pic:spPr>
                </pic:pic>
              </a:graphicData>
            </a:graphic>
          </wp:inline>
        </w:drawing>
      </w:r>
    </w:p>
    <w:p w14:paraId="442C1F56" w14:textId="77777777" w:rsidR="00D0102B" w:rsidRPr="00A46BE2" w:rsidRDefault="00D0102B" w:rsidP="00D0102B">
      <w:pPr>
        <w:pStyle w:val="NormalWeb"/>
        <w:rPr>
          <w:lang w:val="en-GB"/>
          <w:rPrChange w:id="666" w:author="Arnauld Desprets" w:date="2020-04-07T08:45:00Z">
            <w:rPr/>
          </w:rPrChange>
        </w:rPr>
      </w:pPr>
      <w:r w:rsidRPr="00A46BE2">
        <w:rPr>
          <w:lang w:val="en-GB"/>
          <w:rPrChange w:id="667" w:author="Arnauld Desprets" w:date="2020-04-07T08:45:00Z">
            <w:rPr/>
          </w:rPrChange>
        </w:rPr>
        <w:t xml:space="preserve">Select the file downloaded previously and click </w:t>
      </w:r>
      <w:r w:rsidRPr="00A46BE2">
        <w:rPr>
          <w:rStyle w:val="Emphasis"/>
          <w:lang w:val="en-GB"/>
          <w:rPrChange w:id="668" w:author="Arnauld Desprets" w:date="2020-04-07T08:45:00Z">
            <w:rPr>
              <w:rStyle w:val="Emphasis"/>
            </w:rPr>
          </w:rPrChange>
        </w:rPr>
        <w:t>Next</w:t>
      </w:r>
      <w:r w:rsidRPr="00A46BE2">
        <w:rPr>
          <w:lang w:val="en-GB"/>
          <w:rPrChange w:id="669" w:author="Arnauld Desprets" w:date="2020-04-07T08:45:00Z">
            <w:rPr/>
          </w:rPrChange>
        </w:rPr>
        <w:t xml:space="preserve"> button.</w:t>
      </w:r>
    </w:p>
    <w:p w14:paraId="6BBB0E64" w14:textId="68A7B658" w:rsidR="00D0102B" w:rsidRPr="00A46BE2" w:rsidRDefault="00D0102B" w:rsidP="00D0102B">
      <w:pPr>
        <w:pStyle w:val="NormalWeb"/>
        <w:rPr>
          <w:lang w:val="en-GB"/>
          <w:rPrChange w:id="670" w:author="Arnauld Desprets" w:date="2020-04-07T08:45:00Z">
            <w:rPr/>
          </w:rPrChange>
        </w:rPr>
      </w:pPr>
      <w:r w:rsidRPr="00A46BE2">
        <w:rPr>
          <w:noProof/>
          <w:color w:val="0000FF"/>
          <w:lang w:val="en-GB"/>
          <w:rPrChange w:id="671" w:author="Arnauld Desprets" w:date="2020-04-07T08:45:00Z">
            <w:rPr>
              <w:noProof/>
              <w:color w:val="0000FF"/>
            </w:rPr>
          </w:rPrChange>
        </w:rPr>
        <w:lastRenderedPageBreak/>
        <w:drawing>
          <wp:inline distT="0" distB="0" distL="0" distR="0" wp14:anchorId="0F5ECED3" wp14:editId="03517FFD">
            <wp:extent cx="5943600" cy="3618865"/>
            <wp:effectExtent l="0" t="0" r="0" b="635"/>
            <wp:docPr id="157" name="Picture 157" descr="Designer Select OpenAPI file">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igner Select OpenAPI file">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18865"/>
                    </a:xfrm>
                    <a:prstGeom prst="rect">
                      <a:avLst/>
                    </a:prstGeom>
                    <a:noFill/>
                    <a:ln>
                      <a:noFill/>
                    </a:ln>
                  </pic:spPr>
                </pic:pic>
              </a:graphicData>
            </a:graphic>
          </wp:inline>
        </w:drawing>
      </w:r>
    </w:p>
    <w:p w14:paraId="0223FE9B" w14:textId="77777777" w:rsidR="00D0102B" w:rsidRPr="00A46BE2" w:rsidRDefault="00D0102B" w:rsidP="00D0102B">
      <w:pPr>
        <w:pStyle w:val="NormalWeb"/>
        <w:rPr>
          <w:lang w:val="en-GB"/>
          <w:rPrChange w:id="672" w:author="Arnauld Desprets" w:date="2020-04-07T08:45:00Z">
            <w:rPr/>
          </w:rPrChange>
        </w:rPr>
      </w:pPr>
      <w:r w:rsidRPr="00A46BE2">
        <w:rPr>
          <w:lang w:val="en-GB"/>
          <w:rPrChange w:id="673" w:author="Arnauld Desprets" w:date="2020-04-07T08:45:00Z">
            <w:rPr/>
          </w:rPrChange>
        </w:rPr>
        <w:t>Change the following details</w:t>
      </w:r>
    </w:p>
    <w:p w14:paraId="39EB1F8E" w14:textId="77777777" w:rsidR="00D0102B" w:rsidRPr="00A46BE2" w:rsidRDefault="00D0102B" w:rsidP="007A0802">
      <w:pPr>
        <w:numPr>
          <w:ilvl w:val="0"/>
          <w:numId w:val="12"/>
        </w:numPr>
        <w:spacing w:before="100" w:beforeAutospacing="1" w:after="100" w:afterAutospacing="1" w:line="240" w:lineRule="auto"/>
        <w:rPr>
          <w:lang w:val="en-GB"/>
          <w:rPrChange w:id="674" w:author="Arnauld Desprets" w:date="2020-04-07T08:45:00Z">
            <w:rPr/>
          </w:rPrChange>
        </w:rPr>
      </w:pPr>
      <w:r w:rsidRPr="00A46BE2">
        <w:rPr>
          <w:lang w:val="en-GB"/>
          <w:rPrChange w:id="675" w:author="Arnauld Desprets" w:date="2020-04-07T08:45:00Z">
            <w:rPr/>
          </w:rPrChange>
        </w:rPr>
        <w:t>Base path: /loans/v1</w:t>
      </w:r>
    </w:p>
    <w:p w14:paraId="0C265A9D" w14:textId="77777777" w:rsidR="00D0102B" w:rsidRPr="00A46BE2" w:rsidRDefault="00D0102B" w:rsidP="007A0802">
      <w:pPr>
        <w:numPr>
          <w:ilvl w:val="0"/>
          <w:numId w:val="12"/>
        </w:numPr>
        <w:spacing w:before="100" w:beforeAutospacing="1" w:after="100" w:afterAutospacing="1" w:line="240" w:lineRule="auto"/>
        <w:rPr>
          <w:lang w:val="en-GB"/>
          <w:rPrChange w:id="676" w:author="Arnauld Desprets" w:date="2020-04-07T08:45:00Z">
            <w:rPr/>
          </w:rPrChange>
        </w:rPr>
      </w:pPr>
      <w:r w:rsidRPr="00A46BE2">
        <w:rPr>
          <w:lang w:val="en-GB"/>
          <w:rPrChange w:id="677" w:author="Arnauld Desprets" w:date="2020-04-07T08:45:00Z">
            <w:rPr/>
          </w:rPrChange>
        </w:rPr>
        <w:t xml:space="preserve">Description: Supports Loan quote operation and also provide a simple way to add a delay in the </w:t>
      </w:r>
      <w:proofErr w:type="gramStart"/>
      <w:r w:rsidRPr="00A46BE2">
        <w:rPr>
          <w:lang w:val="en-GB"/>
          <w:rPrChange w:id="678" w:author="Arnauld Desprets" w:date="2020-04-07T08:45:00Z">
            <w:rPr/>
          </w:rPrChange>
        </w:rPr>
        <w:t>back end</w:t>
      </w:r>
      <w:proofErr w:type="gramEnd"/>
      <w:r w:rsidRPr="00A46BE2">
        <w:rPr>
          <w:lang w:val="en-GB"/>
          <w:rPrChange w:id="679" w:author="Arnauld Desprets" w:date="2020-04-07T08:45:00Z">
            <w:rPr/>
          </w:rPrChange>
        </w:rPr>
        <w:t xml:space="preserve"> response time and get variable length messages from back end. Then click </w:t>
      </w:r>
      <w:r w:rsidRPr="00A46BE2">
        <w:rPr>
          <w:rStyle w:val="Emphasis"/>
          <w:lang w:val="en-GB"/>
          <w:rPrChange w:id="680" w:author="Arnauld Desprets" w:date="2020-04-07T08:45:00Z">
            <w:rPr>
              <w:rStyle w:val="Emphasis"/>
            </w:rPr>
          </w:rPrChange>
        </w:rPr>
        <w:t>Next</w:t>
      </w:r>
      <w:r w:rsidRPr="00A46BE2">
        <w:rPr>
          <w:lang w:val="en-GB"/>
          <w:rPrChange w:id="681" w:author="Arnauld Desprets" w:date="2020-04-07T08:45:00Z">
            <w:rPr/>
          </w:rPrChange>
        </w:rPr>
        <w:t xml:space="preserve"> button.</w:t>
      </w:r>
    </w:p>
    <w:p w14:paraId="366F0337" w14:textId="77777777" w:rsidR="00D0102B" w:rsidRPr="00A46BE2" w:rsidRDefault="00D0102B" w:rsidP="00D0102B">
      <w:pPr>
        <w:pStyle w:val="NormalWeb"/>
        <w:rPr>
          <w:lang w:val="en-GB"/>
          <w:rPrChange w:id="682" w:author="Arnauld Desprets" w:date="2020-04-07T08:45:00Z">
            <w:rPr/>
          </w:rPrChange>
        </w:rPr>
      </w:pPr>
      <w:r w:rsidRPr="00A46BE2">
        <w:rPr>
          <w:lang w:val="en-GB"/>
          <w:rPrChange w:id="683" w:author="Arnauld Desprets" w:date="2020-04-07T08:45:00Z">
            <w:rPr/>
          </w:rPrChange>
        </w:rPr>
        <w:t xml:space="preserve">Hint: The base path has been chosen carefully to avoid URI rewriting and simplify this first example. You always </w:t>
      </w:r>
      <w:proofErr w:type="gramStart"/>
      <w:r w:rsidRPr="00A46BE2">
        <w:rPr>
          <w:lang w:val="en-GB"/>
          <w:rPrChange w:id="684" w:author="Arnauld Desprets" w:date="2020-04-07T08:45:00Z">
            <w:rPr/>
          </w:rPrChange>
        </w:rPr>
        <w:t>have to</w:t>
      </w:r>
      <w:proofErr w:type="gramEnd"/>
      <w:r w:rsidRPr="00A46BE2">
        <w:rPr>
          <w:lang w:val="en-GB"/>
          <w:rPrChange w:id="685" w:author="Arnauld Desprets" w:date="2020-04-07T08:45:00Z">
            <w:rPr/>
          </w:rPrChange>
        </w:rPr>
        <w:t xml:space="preserve"> be careful with the exposed URI and back end URI and adopt strategy to avoid URI rewriting or if not possible to reduce the work required to do this mapping. The worst case is to have a specific URI for each combinations VERB + PATH.</w:t>
      </w:r>
    </w:p>
    <w:p w14:paraId="5BDB2813" w14:textId="09835C90" w:rsidR="00D0102B" w:rsidRPr="00A46BE2" w:rsidRDefault="00D0102B" w:rsidP="00D0102B">
      <w:pPr>
        <w:pStyle w:val="NormalWeb"/>
        <w:rPr>
          <w:lang w:val="en-GB"/>
          <w:rPrChange w:id="686" w:author="Arnauld Desprets" w:date="2020-04-07T08:45:00Z">
            <w:rPr/>
          </w:rPrChange>
        </w:rPr>
      </w:pPr>
      <w:r w:rsidRPr="00A46BE2">
        <w:rPr>
          <w:noProof/>
          <w:color w:val="0000FF"/>
          <w:lang w:val="en-GB"/>
          <w:rPrChange w:id="687" w:author="Arnauld Desprets" w:date="2020-04-07T08:45:00Z">
            <w:rPr>
              <w:noProof/>
              <w:color w:val="0000FF"/>
            </w:rPr>
          </w:rPrChange>
        </w:rPr>
        <w:lastRenderedPageBreak/>
        <w:drawing>
          <wp:inline distT="0" distB="0" distL="0" distR="0" wp14:anchorId="43312595" wp14:editId="5AEE7820">
            <wp:extent cx="5943600" cy="5033010"/>
            <wp:effectExtent l="0" t="0" r="0" b="0"/>
            <wp:docPr id="156" name="Picture 156" descr="Designer Specify quote api">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igner Specify quote api">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033010"/>
                    </a:xfrm>
                    <a:prstGeom prst="rect">
                      <a:avLst/>
                    </a:prstGeom>
                    <a:noFill/>
                    <a:ln>
                      <a:noFill/>
                    </a:ln>
                  </pic:spPr>
                </pic:pic>
              </a:graphicData>
            </a:graphic>
          </wp:inline>
        </w:drawing>
      </w:r>
    </w:p>
    <w:p w14:paraId="019D4B9B" w14:textId="77777777" w:rsidR="00D0102B" w:rsidRPr="00A46BE2" w:rsidRDefault="00D0102B" w:rsidP="00D0102B">
      <w:pPr>
        <w:pStyle w:val="NormalWeb"/>
        <w:rPr>
          <w:lang w:val="en-GB"/>
          <w:rPrChange w:id="688" w:author="Arnauld Desprets" w:date="2020-04-07T08:45:00Z">
            <w:rPr/>
          </w:rPrChange>
        </w:rPr>
      </w:pPr>
      <w:r w:rsidRPr="00A46BE2">
        <w:rPr>
          <w:lang w:val="en-GB"/>
          <w:rPrChange w:id="689" w:author="Arnauld Desprets" w:date="2020-04-07T08:45:00Z">
            <w:rPr/>
          </w:rPrChange>
        </w:rPr>
        <w:t xml:space="preserve">Keep the default value for CORS and using a client id to secure the API, click </w:t>
      </w:r>
      <w:r w:rsidRPr="00A46BE2">
        <w:rPr>
          <w:rStyle w:val="Emphasis"/>
          <w:lang w:val="en-GB"/>
          <w:rPrChange w:id="690" w:author="Arnauld Desprets" w:date="2020-04-07T08:45:00Z">
            <w:rPr>
              <w:rStyle w:val="Emphasis"/>
            </w:rPr>
          </w:rPrChange>
        </w:rPr>
        <w:t>Next</w:t>
      </w:r>
      <w:r w:rsidRPr="00A46BE2">
        <w:rPr>
          <w:lang w:val="en-GB"/>
          <w:rPrChange w:id="691" w:author="Arnauld Desprets" w:date="2020-04-07T08:45:00Z">
            <w:rPr/>
          </w:rPrChange>
        </w:rPr>
        <w:t xml:space="preserve"> button.</w:t>
      </w:r>
    </w:p>
    <w:p w14:paraId="0A6A1F9A" w14:textId="72E42A5F" w:rsidR="00D0102B" w:rsidRPr="00A46BE2" w:rsidRDefault="00D0102B" w:rsidP="00D0102B">
      <w:pPr>
        <w:pStyle w:val="NormalWeb"/>
        <w:rPr>
          <w:lang w:val="en-GB"/>
          <w:rPrChange w:id="692" w:author="Arnauld Desprets" w:date="2020-04-07T08:45:00Z">
            <w:rPr/>
          </w:rPrChange>
        </w:rPr>
      </w:pPr>
      <w:r w:rsidRPr="00A46BE2">
        <w:rPr>
          <w:noProof/>
          <w:color w:val="0000FF"/>
          <w:lang w:val="en-GB"/>
          <w:rPrChange w:id="693" w:author="Arnauld Desprets" w:date="2020-04-07T08:45:00Z">
            <w:rPr>
              <w:noProof/>
              <w:color w:val="0000FF"/>
            </w:rPr>
          </w:rPrChange>
        </w:rPr>
        <w:drawing>
          <wp:inline distT="0" distB="0" distL="0" distR="0" wp14:anchorId="4F7B900E" wp14:editId="04D1778E">
            <wp:extent cx="5943600" cy="2047240"/>
            <wp:effectExtent l="0" t="0" r="0" b="0"/>
            <wp:docPr id="155" name="Picture 155" descr="Designer quote api cors settings">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igner quote api cors settings">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047240"/>
                    </a:xfrm>
                    <a:prstGeom prst="rect">
                      <a:avLst/>
                    </a:prstGeom>
                    <a:noFill/>
                    <a:ln>
                      <a:noFill/>
                    </a:ln>
                  </pic:spPr>
                </pic:pic>
              </a:graphicData>
            </a:graphic>
          </wp:inline>
        </w:drawing>
      </w:r>
    </w:p>
    <w:p w14:paraId="244B0375" w14:textId="77777777" w:rsidR="00D0102B" w:rsidRPr="00A46BE2" w:rsidRDefault="00D0102B" w:rsidP="00D0102B">
      <w:pPr>
        <w:pStyle w:val="NormalWeb"/>
        <w:rPr>
          <w:lang w:val="en-GB"/>
          <w:rPrChange w:id="694" w:author="Arnauld Desprets" w:date="2020-04-07T08:45:00Z">
            <w:rPr/>
          </w:rPrChange>
        </w:rPr>
      </w:pPr>
      <w:r w:rsidRPr="00A46BE2">
        <w:rPr>
          <w:lang w:val="en-GB"/>
          <w:rPrChange w:id="695" w:author="Arnauld Desprets" w:date="2020-04-07T08:45:00Z">
            <w:rPr/>
          </w:rPrChange>
        </w:rPr>
        <w:t xml:space="preserve">Click on the Edit </w:t>
      </w:r>
      <w:r w:rsidRPr="00A46BE2">
        <w:rPr>
          <w:rStyle w:val="Emphasis"/>
          <w:lang w:val="en-GB"/>
          <w:rPrChange w:id="696" w:author="Arnauld Desprets" w:date="2020-04-07T08:45:00Z">
            <w:rPr>
              <w:rStyle w:val="Emphasis"/>
            </w:rPr>
          </w:rPrChange>
        </w:rPr>
        <w:t>API button</w:t>
      </w:r>
      <w:r w:rsidRPr="00A46BE2">
        <w:rPr>
          <w:lang w:val="en-GB"/>
          <w:rPrChange w:id="697" w:author="Arnauld Desprets" w:date="2020-04-07T08:45:00Z">
            <w:rPr/>
          </w:rPrChange>
        </w:rPr>
        <w:t>.</w:t>
      </w:r>
    </w:p>
    <w:p w14:paraId="6CD05A6F" w14:textId="087DFA2B" w:rsidR="00D0102B" w:rsidRPr="00A46BE2" w:rsidRDefault="00D0102B" w:rsidP="00D0102B">
      <w:pPr>
        <w:pStyle w:val="NormalWeb"/>
        <w:rPr>
          <w:lang w:val="en-GB"/>
          <w:rPrChange w:id="698" w:author="Arnauld Desprets" w:date="2020-04-07T08:45:00Z">
            <w:rPr/>
          </w:rPrChange>
        </w:rPr>
      </w:pPr>
      <w:r w:rsidRPr="00A46BE2">
        <w:rPr>
          <w:noProof/>
          <w:color w:val="0000FF"/>
          <w:lang w:val="en-GB"/>
          <w:rPrChange w:id="699" w:author="Arnauld Desprets" w:date="2020-04-07T08:45:00Z">
            <w:rPr>
              <w:noProof/>
              <w:color w:val="0000FF"/>
            </w:rPr>
          </w:rPrChange>
        </w:rPr>
        <w:lastRenderedPageBreak/>
        <w:drawing>
          <wp:inline distT="0" distB="0" distL="0" distR="0" wp14:anchorId="52525B80" wp14:editId="05221B4D">
            <wp:extent cx="5943600" cy="3413125"/>
            <wp:effectExtent l="0" t="0" r="0" b="0"/>
            <wp:docPr id="154" name="Picture 154" descr="Designer edit api ">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igner edit api ">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413125"/>
                    </a:xfrm>
                    <a:prstGeom prst="rect">
                      <a:avLst/>
                    </a:prstGeom>
                    <a:noFill/>
                    <a:ln>
                      <a:noFill/>
                    </a:ln>
                  </pic:spPr>
                </pic:pic>
              </a:graphicData>
            </a:graphic>
          </wp:inline>
        </w:drawing>
      </w:r>
    </w:p>
    <w:p w14:paraId="102A3BFE" w14:textId="77777777" w:rsidR="00D0102B" w:rsidRPr="00A46BE2" w:rsidRDefault="00D0102B" w:rsidP="00D0102B">
      <w:pPr>
        <w:pStyle w:val="NormalWeb"/>
        <w:rPr>
          <w:lang w:val="en-GB"/>
          <w:rPrChange w:id="700" w:author="Arnauld Desprets" w:date="2020-04-07T08:45:00Z">
            <w:rPr/>
          </w:rPrChange>
        </w:rPr>
      </w:pPr>
      <w:r w:rsidRPr="00A46BE2">
        <w:rPr>
          <w:lang w:val="en-GB"/>
          <w:rPrChange w:id="701" w:author="Arnauld Desprets" w:date="2020-04-07T08:45:00Z">
            <w:rPr/>
          </w:rPrChange>
        </w:rPr>
        <w:t>Before testing it, in the development environment, let's review what has been created under the cover. The Designer can be considered in certain ways a Swagger (Open API) editor.</w:t>
      </w:r>
    </w:p>
    <w:p w14:paraId="3F4C2B1B" w14:textId="77777777" w:rsidR="00D0102B" w:rsidRPr="00A46BE2" w:rsidRDefault="00D0102B" w:rsidP="00D0102B">
      <w:pPr>
        <w:pStyle w:val="NormalWeb"/>
        <w:rPr>
          <w:lang w:val="en-GB"/>
          <w:rPrChange w:id="702" w:author="Arnauld Desprets" w:date="2020-04-07T08:45:00Z">
            <w:rPr/>
          </w:rPrChange>
        </w:rPr>
      </w:pPr>
      <w:r w:rsidRPr="00A46BE2">
        <w:rPr>
          <w:lang w:val="en-GB"/>
          <w:rPrChange w:id="703" w:author="Arnauld Desprets" w:date="2020-04-07T08:45:00Z">
            <w:rPr/>
          </w:rPrChange>
        </w:rPr>
        <w:t>Let's see first the API Setup part. Notice that the Schemes supported by default is HTTPS, API Connect does not support HTTP scheme for security reason. Some specifications such as OAuth specifications do require the use of HTTPS scheme anyway.</w:t>
      </w:r>
    </w:p>
    <w:p w14:paraId="681E8E9C" w14:textId="77777777" w:rsidR="00D0102B" w:rsidRPr="00A46BE2" w:rsidRDefault="00D0102B" w:rsidP="00D0102B">
      <w:pPr>
        <w:pStyle w:val="NormalWeb"/>
        <w:rPr>
          <w:lang w:val="en-GB"/>
          <w:rPrChange w:id="704" w:author="Arnauld Desprets" w:date="2020-04-07T08:45:00Z">
            <w:rPr/>
          </w:rPrChange>
        </w:rPr>
      </w:pPr>
      <w:r w:rsidRPr="00A46BE2">
        <w:rPr>
          <w:lang w:val="en-GB"/>
          <w:rPrChange w:id="705" w:author="Arnauld Desprets" w:date="2020-04-07T08:45:00Z">
            <w:rPr/>
          </w:rPrChange>
        </w:rPr>
        <w:t>The host field has been set to $(</w:t>
      </w:r>
      <w:proofErr w:type="spellStart"/>
      <w:proofErr w:type="gramStart"/>
      <w:r w:rsidRPr="00A46BE2">
        <w:rPr>
          <w:lang w:val="en-GB"/>
          <w:rPrChange w:id="706" w:author="Arnauld Desprets" w:date="2020-04-07T08:45:00Z">
            <w:rPr/>
          </w:rPrChange>
        </w:rPr>
        <w:t>catalog.host</w:t>
      </w:r>
      <w:proofErr w:type="spellEnd"/>
      <w:proofErr w:type="gramEnd"/>
      <w:r w:rsidRPr="00A46BE2">
        <w:rPr>
          <w:lang w:val="en-GB"/>
          <w:rPrChange w:id="707" w:author="Arnauld Desprets" w:date="2020-04-07T08:45:00Z">
            <w:rPr/>
          </w:rPrChange>
        </w:rPr>
        <w:t>). This indicates where the API is deployed and it is dependent of where we deploy it, so it depends of the catalog, hence why this value for this variable.</w:t>
      </w:r>
    </w:p>
    <w:p w14:paraId="7751F4C6" w14:textId="664DB06D" w:rsidR="00D0102B" w:rsidRPr="00A46BE2" w:rsidRDefault="00D0102B" w:rsidP="00D0102B">
      <w:pPr>
        <w:pStyle w:val="NormalWeb"/>
        <w:rPr>
          <w:lang w:val="en-GB"/>
          <w:rPrChange w:id="708" w:author="Arnauld Desprets" w:date="2020-04-07T08:45:00Z">
            <w:rPr/>
          </w:rPrChange>
        </w:rPr>
      </w:pPr>
      <w:r w:rsidRPr="00A46BE2">
        <w:rPr>
          <w:noProof/>
          <w:color w:val="0000FF"/>
          <w:lang w:val="en-GB"/>
          <w:rPrChange w:id="709" w:author="Arnauld Desprets" w:date="2020-04-07T08:45:00Z">
            <w:rPr>
              <w:noProof/>
              <w:color w:val="0000FF"/>
            </w:rPr>
          </w:rPrChange>
        </w:rPr>
        <w:lastRenderedPageBreak/>
        <w:drawing>
          <wp:inline distT="0" distB="0" distL="0" distR="0" wp14:anchorId="3C8D255A" wp14:editId="40BB2380">
            <wp:extent cx="5943600" cy="6484620"/>
            <wp:effectExtent l="0" t="0" r="0" b="0"/>
            <wp:docPr id="153" name="Picture 153" descr="Designer Quote-api info part ">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igner Quote-api info part ">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484620"/>
                    </a:xfrm>
                    <a:prstGeom prst="rect">
                      <a:avLst/>
                    </a:prstGeom>
                    <a:noFill/>
                    <a:ln>
                      <a:noFill/>
                    </a:ln>
                  </pic:spPr>
                </pic:pic>
              </a:graphicData>
            </a:graphic>
          </wp:inline>
        </w:drawing>
      </w:r>
    </w:p>
    <w:p w14:paraId="1E2844AC" w14:textId="77777777" w:rsidR="00D0102B" w:rsidRPr="00A46BE2" w:rsidRDefault="00D0102B" w:rsidP="00D0102B">
      <w:pPr>
        <w:pStyle w:val="NormalWeb"/>
        <w:rPr>
          <w:lang w:val="en-GB"/>
          <w:rPrChange w:id="710" w:author="Arnauld Desprets" w:date="2020-04-07T08:45:00Z">
            <w:rPr/>
          </w:rPrChange>
        </w:rPr>
      </w:pPr>
      <w:r w:rsidRPr="00A46BE2">
        <w:rPr>
          <w:lang w:val="en-GB"/>
          <w:rPrChange w:id="711" w:author="Arnauld Desprets" w:date="2020-04-07T08:45:00Z">
            <w:rPr/>
          </w:rPrChange>
        </w:rPr>
        <w:t>A quick look at the Security Definitions and Security information, which are standard information within an Open API document shows that the API is as expected protected using an API Key, client-id only.</w:t>
      </w:r>
    </w:p>
    <w:p w14:paraId="09DF2DF7" w14:textId="77777777" w:rsidR="00D0102B" w:rsidRPr="00A46BE2" w:rsidRDefault="00D0102B" w:rsidP="00D0102B">
      <w:pPr>
        <w:pStyle w:val="NormalWeb"/>
        <w:rPr>
          <w:lang w:val="en-GB"/>
          <w:rPrChange w:id="712" w:author="Arnauld Desprets" w:date="2020-04-07T08:45:00Z">
            <w:rPr/>
          </w:rPrChange>
        </w:rPr>
      </w:pPr>
      <w:r w:rsidRPr="00A46BE2">
        <w:rPr>
          <w:lang w:val="en-GB"/>
          <w:rPrChange w:id="713" w:author="Arnauld Desprets" w:date="2020-04-07T08:45:00Z">
            <w:rPr/>
          </w:rPrChange>
        </w:rPr>
        <w:t>We see that there are 2 paths, /</w:t>
      </w:r>
      <w:proofErr w:type="spellStart"/>
      <w:r w:rsidRPr="00A46BE2">
        <w:rPr>
          <w:lang w:val="en-GB"/>
          <w:rPrChange w:id="714" w:author="Arnauld Desprets" w:date="2020-04-07T08:45:00Z">
            <w:rPr/>
          </w:rPrChange>
        </w:rPr>
        <w:t>extquote</w:t>
      </w:r>
      <w:proofErr w:type="spellEnd"/>
      <w:r w:rsidRPr="00A46BE2">
        <w:rPr>
          <w:lang w:val="en-GB"/>
          <w:rPrChange w:id="715" w:author="Arnauld Desprets" w:date="2020-04-07T08:45:00Z">
            <w:rPr/>
          </w:rPrChange>
        </w:rPr>
        <w:t xml:space="preserve"> (one verb, GET) and /quote (2 verbs GET and POST).</w:t>
      </w:r>
    </w:p>
    <w:p w14:paraId="51F3080A" w14:textId="0C53AE7E" w:rsidR="00D0102B" w:rsidRPr="00A46BE2" w:rsidRDefault="00D0102B" w:rsidP="00D0102B">
      <w:pPr>
        <w:pStyle w:val="NormalWeb"/>
        <w:rPr>
          <w:lang w:val="en-GB"/>
          <w:rPrChange w:id="716" w:author="Arnauld Desprets" w:date="2020-04-07T08:45:00Z">
            <w:rPr/>
          </w:rPrChange>
        </w:rPr>
      </w:pPr>
      <w:r w:rsidRPr="00A46BE2">
        <w:rPr>
          <w:lang w:val="en-GB"/>
          <w:rPrChange w:id="717" w:author="Arnauld Desprets" w:date="2020-04-07T08:45:00Z">
            <w:rPr/>
          </w:rPrChange>
        </w:rPr>
        <w:t>Now let's see the Properties section, there is a property called target-</w:t>
      </w:r>
      <w:del w:id="718" w:author="Arnauld Desprets" w:date="2020-04-07T08:48:00Z">
        <w:r w:rsidRPr="00A46BE2" w:rsidDel="00A46BE2">
          <w:rPr>
            <w:lang w:val="en-GB"/>
            <w:rPrChange w:id="719" w:author="Arnauld Desprets" w:date="2020-04-07T08:45:00Z">
              <w:rPr/>
            </w:rPrChange>
          </w:rPr>
          <w:delText>url</w:delText>
        </w:r>
      </w:del>
      <w:ins w:id="720" w:author="Arnauld Desprets" w:date="2020-04-07T08:48:00Z">
        <w:r w:rsidR="00A46BE2" w:rsidRPr="00A46BE2">
          <w:rPr>
            <w:lang w:val="en-GB"/>
          </w:rPr>
          <w:t>URL</w:t>
        </w:r>
      </w:ins>
      <w:r w:rsidRPr="00A46BE2">
        <w:rPr>
          <w:lang w:val="en-GB"/>
          <w:rPrChange w:id="721" w:author="Arnauld Desprets" w:date="2020-04-07T08:45:00Z">
            <w:rPr/>
          </w:rPrChange>
        </w:rPr>
        <w:t>. Properties is a very important concept. It allows the definition of any variable for each catalog. The target-</w:t>
      </w:r>
      <w:del w:id="722" w:author="Arnauld Desprets" w:date="2020-04-07T08:48:00Z">
        <w:r w:rsidRPr="00A46BE2" w:rsidDel="00A46BE2">
          <w:rPr>
            <w:lang w:val="en-GB"/>
            <w:rPrChange w:id="723" w:author="Arnauld Desprets" w:date="2020-04-07T08:45:00Z">
              <w:rPr/>
            </w:rPrChange>
          </w:rPr>
          <w:delText>url</w:delText>
        </w:r>
      </w:del>
      <w:ins w:id="724" w:author="Arnauld Desprets" w:date="2020-04-07T08:48:00Z">
        <w:r w:rsidR="00A46BE2" w:rsidRPr="00A46BE2">
          <w:rPr>
            <w:lang w:val="en-GB"/>
          </w:rPr>
          <w:t>URL</w:t>
        </w:r>
      </w:ins>
      <w:r w:rsidRPr="00A46BE2">
        <w:rPr>
          <w:lang w:val="en-GB"/>
          <w:rPrChange w:id="725" w:author="Arnauld Desprets" w:date="2020-04-07T08:45:00Z">
            <w:rPr/>
          </w:rPrChange>
        </w:rPr>
        <w:t xml:space="preserve"> is </w:t>
      </w:r>
      <w:r w:rsidRPr="00A46BE2">
        <w:rPr>
          <w:lang w:val="en-GB"/>
          <w:rPrChange w:id="726" w:author="Arnauld Desprets" w:date="2020-04-07T08:45:00Z">
            <w:rPr/>
          </w:rPrChange>
        </w:rPr>
        <w:lastRenderedPageBreak/>
        <w:t xml:space="preserve">by convention a variable to indicate the </w:t>
      </w:r>
      <w:proofErr w:type="gramStart"/>
      <w:r w:rsidRPr="00A46BE2">
        <w:rPr>
          <w:lang w:val="en-GB"/>
          <w:rPrChange w:id="727" w:author="Arnauld Desprets" w:date="2020-04-07T08:45:00Z">
            <w:rPr/>
          </w:rPrChange>
        </w:rPr>
        <w:t>back-end</w:t>
      </w:r>
      <w:proofErr w:type="gramEnd"/>
      <w:r w:rsidRPr="00A46BE2">
        <w:rPr>
          <w:lang w:val="en-GB"/>
          <w:rPrChange w:id="728" w:author="Arnauld Desprets" w:date="2020-04-07T08:45:00Z">
            <w:rPr/>
          </w:rPrChange>
        </w:rPr>
        <w:t xml:space="preserve"> </w:t>
      </w:r>
      <w:del w:id="729" w:author="Arnauld Desprets" w:date="2020-04-07T08:48:00Z">
        <w:r w:rsidRPr="00A46BE2" w:rsidDel="00A46BE2">
          <w:rPr>
            <w:lang w:val="en-GB"/>
            <w:rPrChange w:id="730" w:author="Arnauld Desprets" w:date="2020-04-07T08:45:00Z">
              <w:rPr/>
            </w:rPrChange>
          </w:rPr>
          <w:delText>url</w:delText>
        </w:r>
      </w:del>
      <w:ins w:id="731" w:author="Arnauld Desprets" w:date="2020-04-07T08:48:00Z">
        <w:r w:rsidR="00A46BE2" w:rsidRPr="00A46BE2">
          <w:rPr>
            <w:lang w:val="en-GB"/>
          </w:rPr>
          <w:t>URL</w:t>
        </w:r>
      </w:ins>
      <w:r w:rsidRPr="00A46BE2">
        <w:rPr>
          <w:lang w:val="en-GB"/>
          <w:rPrChange w:id="732" w:author="Arnauld Desprets" w:date="2020-04-07T08:45:00Z">
            <w:rPr/>
          </w:rPrChange>
        </w:rPr>
        <w:t xml:space="preserve">. In our case, we are going to adjust it to </w:t>
      </w:r>
      <w:r w:rsidR="00A46BE2" w:rsidRPr="00A46BE2">
        <w:rPr>
          <w:lang w:val="en-GB"/>
          <w:rPrChange w:id="733" w:author="Arnauld Desprets" w:date="2020-04-07T08:45:00Z">
            <w:rPr/>
          </w:rPrChange>
        </w:rPr>
        <w:fldChar w:fldCharType="begin"/>
      </w:r>
      <w:r w:rsidR="00A46BE2" w:rsidRPr="00A46BE2">
        <w:rPr>
          <w:lang w:val="en-GB"/>
          <w:rPrChange w:id="734" w:author="Arnauld Desprets" w:date="2020-04-07T08:45:00Z">
            <w:rPr/>
          </w:rPrChange>
        </w:rPr>
        <w:instrText xml:space="preserve"> HYPERLINK "http://SampleJAXRS20-aw.eu-gb.mybluemix.net/loanmgt/resources" </w:instrText>
      </w:r>
      <w:r w:rsidR="00A46BE2" w:rsidRPr="00A46BE2">
        <w:rPr>
          <w:lang w:val="en-GB"/>
          <w:rPrChange w:id="735" w:author="Arnauld Desprets" w:date="2020-04-07T08:45:00Z">
            <w:rPr/>
          </w:rPrChange>
        </w:rPr>
        <w:fldChar w:fldCharType="separate"/>
      </w:r>
      <w:r w:rsidRPr="00A46BE2">
        <w:rPr>
          <w:rStyle w:val="Hyperlink"/>
          <w:lang w:val="en-GB"/>
          <w:rPrChange w:id="736" w:author="Arnauld Desprets" w:date="2020-04-07T08:45:00Z">
            <w:rPr>
              <w:rStyle w:val="Hyperlink"/>
            </w:rPr>
          </w:rPrChange>
        </w:rPr>
        <w:t>http://SampleJAXRS20-aw.eu-gb.mybluemix.net/loanmgt/resources</w:t>
      </w:r>
      <w:r w:rsidR="00A46BE2" w:rsidRPr="00A46BE2">
        <w:rPr>
          <w:rStyle w:val="Hyperlink"/>
          <w:lang w:val="en-GB"/>
          <w:rPrChange w:id="737" w:author="Arnauld Desprets" w:date="2020-04-07T08:45:00Z">
            <w:rPr>
              <w:rStyle w:val="Hyperlink"/>
            </w:rPr>
          </w:rPrChange>
        </w:rPr>
        <w:fldChar w:fldCharType="end"/>
      </w:r>
      <w:r w:rsidRPr="00A46BE2">
        <w:rPr>
          <w:lang w:val="en-GB"/>
          <w:rPrChange w:id="738" w:author="Arnauld Desprets" w:date="2020-04-07T08:45:00Z">
            <w:rPr/>
          </w:rPrChange>
        </w:rPr>
        <w:t xml:space="preserve">. For now, we just use the default value, because we do not care of other catalogs than Sandbox. Click </w:t>
      </w:r>
      <w:r w:rsidRPr="00A46BE2">
        <w:rPr>
          <w:rStyle w:val="Emphasis"/>
          <w:lang w:val="en-GB"/>
          <w:rPrChange w:id="739" w:author="Arnauld Desprets" w:date="2020-04-07T08:45:00Z">
            <w:rPr>
              <w:rStyle w:val="Emphasis"/>
            </w:rPr>
          </w:rPrChange>
        </w:rPr>
        <w:t>Save</w:t>
      </w:r>
      <w:r w:rsidRPr="00A46BE2">
        <w:rPr>
          <w:lang w:val="en-GB"/>
          <w:rPrChange w:id="740" w:author="Arnauld Desprets" w:date="2020-04-07T08:45:00Z">
            <w:rPr/>
          </w:rPrChange>
        </w:rPr>
        <w:t xml:space="preserve"> button.</w:t>
      </w:r>
    </w:p>
    <w:p w14:paraId="73884105" w14:textId="76399015" w:rsidR="00D0102B" w:rsidRPr="00A46BE2" w:rsidRDefault="00D0102B" w:rsidP="00D0102B">
      <w:pPr>
        <w:pStyle w:val="NormalWeb"/>
        <w:rPr>
          <w:lang w:val="en-GB"/>
          <w:rPrChange w:id="741" w:author="Arnauld Desprets" w:date="2020-04-07T08:45:00Z">
            <w:rPr/>
          </w:rPrChange>
        </w:rPr>
      </w:pPr>
      <w:r w:rsidRPr="00A46BE2">
        <w:rPr>
          <w:noProof/>
          <w:color w:val="0000FF"/>
          <w:lang w:val="en-GB"/>
          <w:rPrChange w:id="742" w:author="Arnauld Desprets" w:date="2020-04-07T08:45:00Z">
            <w:rPr>
              <w:noProof/>
              <w:color w:val="0000FF"/>
            </w:rPr>
          </w:rPrChange>
        </w:rPr>
        <w:drawing>
          <wp:inline distT="0" distB="0" distL="0" distR="0" wp14:anchorId="0DDEBE19" wp14:editId="11C96522">
            <wp:extent cx="5943600" cy="4538345"/>
            <wp:effectExtent l="0" t="0" r="0" b="0"/>
            <wp:docPr id="152" name="Picture 152" descr="Designer Quote api properties">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igner Quote api properties">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538345"/>
                    </a:xfrm>
                    <a:prstGeom prst="rect">
                      <a:avLst/>
                    </a:prstGeom>
                    <a:noFill/>
                    <a:ln>
                      <a:noFill/>
                    </a:ln>
                  </pic:spPr>
                </pic:pic>
              </a:graphicData>
            </a:graphic>
          </wp:inline>
        </w:drawing>
      </w:r>
    </w:p>
    <w:p w14:paraId="4D335168" w14:textId="6AEB9E09" w:rsidR="00D0102B" w:rsidRPr="00A46BE2" w:rsidRDefault="00D0102B" w:rsidP="00D0102B">
      <w:pPr>
        <w:pStyle w:val="NormalWeb"/>
        <w:rPr>
          <w:lang w:val="en-GB"/>
          <w:rPrChange w:id="743" w:author="Arnauld Desprets" w:date="2020-04-07T08:45:00Z">
            <w:rPr/>
          </w:rPrChange>
        </w:rPr>
      </w:pPr>
      <w:r w:rsidRPr="00A46BE2">
        <w:rPr>
          <w:lang w:val="en-GB"/>
          <w:rPrChange w:id="744" w:author="Arnauld Desprets" w:date="2020-04-07T08:45:00Z">
            <w:rPr/>
          </w:rPrChange>
        </w:rPr>
        <w:t xml:space="preserve">Before testing we have one small adjustment to perform. The </w:t>
      </w:r>
      <w:proofErr w:type="gramStart"/>
      <w:r w:rsidRPr="00A46BE2">
        <w:rPr>
          <w:lang w:val="en-GB"/>
          <w:rPrChange w:id="745" w:author="Arnauld Desprets" w:date="2020-04-07T08:45:00Z">
            <w:rPr/>
          </w:rPrChange>
        </w:rPr>
        <w:t>back end</w:t>
      </w:r>
      <w:proofErr w:type="gramEnd"/>
      <w:r w:rsidRPr="00A46BE2">
        <w:rPr>
          <w:lang w:val="en-GB"/>
          <w:rPrChange w:id="746" w:author="Arnauld Desprets" w:date="2020-04-07T08:45:00Z">
            <w:rPr/>
          </w:rPrChange>
        </w:rPr>
        <w:t xml:space="preserve"> URL invoked, and we are going to use the target-</w:t>
      </w:r>
      <w:del w:id="747" w:author="Arnauld Desprets" w:date="2020-04-07T08:48:00Z">
        <w:r w:rsidRPr="00A46BE2" w:rsidDel="00A46BE2">
          <w:rPr>
            <w:lang w:val="en-GB"/>
            <w:rPrChange w:id="748" w:author="Arnauld Desprets" w:date="2020-04-07T08:45:00Z">
              <w:rPr/>
            </w:rPrChange>
          </w:rPr>
          <w:delText>url</w:delText>
        </w:r>
      </w:del>
      <w:ins w:id="749" w:author="Arnauld Desprets" w:date="2020-04-07T08:48:00Z">
        <w:r w:rsidR="00A46BE2" w:rsidRPr="00A46BE2">
          <w:rPr>
            <w:lang w:val="en-GB"/>
          </w:rPr>
          <w:t>URL</w:t>
        </w:r>
      </w:ins>
      <w:r w:rsidRPr="00A46BE2">
        <w:rPr>
          <w:lang w:val="en-GB"/>
          <w:rPrChange w:id="750" w:author="Arnauld Desprets" w:date="2020-04-07T08:45:00Z">
            <w:rPr/>
          </w:rPrChange>
        </w:rPr>
        <w:t xml:space="preserve"> just set.</w:t>
      </w:r>
    </w:p>
    <w:p w14:paraId="44C6CE89" w14:textId="77777777" w:rsidR="00D0102B" w:rsidRPr="00A46BE2" w:rsidRDefault="00D0102B" w:rsidP="00D0102B">
      <w:pPr>
        <w:pStyle w:val="NormalWeb"/>
        <w:rPr>
          <w:lang w:val="en-GB"/>
          <w:rPrChange w:id="751" w:author="Arnauld Desprets" w:date="2020-04-07T08:45:00Z">
            <w:rPr/>
          </w:rPrChange>
        </w:rPr>
      </w:pPr>
      <w:r w:rsidRPr="00A46BE2">
        <w:rPr>
          <w:lang w:val="en-GB"/>
          <w:rPrChange w:id="752" w:author="Arnauld Desprets" w:date="2020-04-07T08:45:00Z">
            <w:rPr/>
          </w:rPrChange>
        </w:rPr>
        <w:t>We go in the Assembly Panel and click on the Invocation policy. The panel with the properties is displayed on the right.</w:t>
      </w:r>
    </w:p>
    <w:p w14:paraId="19EE29C0" w14:textId="77777777" w:rsidR="00D0102B" w:rsidRPr="00A46BE2" w:rsidRDefault="00D0102B" w:rsidP="00D0102B">
      <w:pPr>
        <w:pStyle w:val="NormalWeb"/>
        <w:rPr>
          <w:lang w:val="en-GB"/>
          <w:rPrChange w:id="753" w:author="Arnauld Desprets" w:date="2020-04-07T08:45:00Z">
            <w:rPr/>
          </w:rPrChange>
        </w:rPr>
      </w:pPr>
      <w:r w:rsidRPr="00A46BE2">
        <w:rPr>
          <w:lang w:val="en-GB"/>
          <w:rPrChange w:id="754" w:author="Arnauld Desprets" w:date="2020-04-07T08:45:00Z">
            <w:rPr/>
          </w:rPrChange>
        </w:rPr>
        <w:t>Hint: For compatibility of the gateway aspects, here delete the invoke policy and add it again. The choice here is based on which gateway type do we use. In our case, we use the new one, referred as DataPower API Gateway.</w:t>
      </w:r>
    </w:p>
    <w:p w14:paraId="60C46544" w14:textId="557EACB7" w:rsidR="00D0102B" w:rsidRPr="00A46BE2" w:rsidRDefault="00D0102B" w:rsidP="00D0102B">
      <w:pPr>
        <w:pStyle w:val="NormalWeb"/>
        <w:rPr>
          <w:lang w:val="en-GB"/>
          <w:rPrChange w:id="755" w:author="Arnauld Desprets" w:date="2020-04-07T08:45:00Z">
            <w:rPr/>
          </w:rPrChange>
        </w:rPr>
      </w:pPr>
      <w:r w:rsidRPr="00A46BE2">
        <w:rPr>
          <w:lang w:val="en-GB"/>
          <w:rPrChange w:id="756" w:author="Arnauld Desprets" w:date="2020-04-07T08:45:00Z">
            <w:rPr/>
          </w:rPrChange>
        </w:rPr>
        <w:t>We change the value to $(target-</w:t>
      </w:r>
      <w:del w:id="757" w:author="Arnauld Desprets" w:date="2020-04-07T08:48:00Z">
        <w:r w:rsidRPr="00A46BE2" w:rsidDel="00A46BE2">
          <w:rPr>
            <w:lang w:val="en-GB"/>
            <w:rPrChange w:id="758" w:author="Arnauld Desprets" w:date="2020-04-07T08:45:00Z">
              <w:rPr/>
            </w:rPrChange>
          </w:rPr>
          <w:delText>url</w:delText>
        </w:r>
      </w:del>
      <w:proofErr w:type="gramStart"/>
      <w:ins w:id="759" w:author="Arnauld Desprets" w:date="2020-04-07T08:48:00Z">
        <w:r w:rsidR="00A46BE2" w:rsidRPr="00A46BE2">
          <w:rPr>
            <w:lang w:val="en-GB"/>
          </w:rPr>
          <w:t>URL</w:t>
        </w:r>
      </w:ins>
      <w:r w:rsidRPr="00A46BE2">
        <w:rPr>
          <w:lang w:val="en-GB"/>
          <w:rPrChange w:id="760" w:author="Arnauld Desprets" w:date="2020-04-07T08:45:00Z">
            <w:rPr/>
          </w:rPrChange>
        </w:rPr>
        <w:t>)$</w:t>
      </w:r>
      <w:proofErr w:type="gramEnd"/>
      <w:r w:rsidRPr="00A46BE2">
        <w:rPr>
          <w:lang w:val="en-GB"/>
          <w:rPrChange w:id="761" w:author="Arnauld Desprets" w:date="2020-04-07T08:45:00Z">
            <w:rPr/>
          </w:rPrChange>
        </w:rPr>
        <w:t>(</w:t>
      </w:r>
      <w:proofErr w:type="spellStart"/>
      <w:r w:rsidRPr="00A46BE2">
        <w:rPr>
          <w:lang w:val="en-GB"/>
          <w:rPrChange w:id="762" w:author="Arnauld Desprets" w:date="2020-04-07T08:45:00Z">
            <w:rPr/>
          </w:rPrChange>
        </w:rPr>
        <w:t>request.path</w:t>
      </w:r>
      <w:proofErr w:type="spellEnd"/>
      <w:r w:rsidRPr="00A46BE2">
        <w:rPr>
          <w:lang w:val="en-GB"/>
          <w:rPrChange w:id="763" w:author="Arnauld Desprets" w:date="2020-04-07T08:45:00Z">
            <w:rPr/>
          </w:rPrChange>
        </w:rPr>
        <w:t>)$(</w:t>
      </w:r>
      <w:proofErr w:type="spellStart"/>
      <w:r w:rsidRPr="00A46BE2">
        <w:rPr>
          <w:lang w:val="en-GB"/>
          <w:rPrChange w:id="764" w:author="Arnauld Desprets" w:date="2020-04-07T08:45:00Z">
            <w:rPr/>
          </w:rPrChange>
        </w:rPr>
        <w:t>request.search</w:t>
      </w:r>
      <w:proofErr w:type="spellEnd"/>
      <w:r w:rsidRPr="00A46BE2">
        <w:rPr>
          <w:lang w:val="en-GB"/>
          <w:rPrChange w:id="765" w:author="Arnauld Desprets" w:date="2020-04-07T08:45:00Z">
            <w:rPr/>
          </w:rPrChange>
        </w:rPr>
        <w:t xml:space="preserve">) and click </w:t>
      </w:r>
      <w:r w:rsidRPr="00A46BE2">
        <w:rPr>
          <w:rStyle w:val="Emphasis"/>
          <w:lang w:val="en-GB"/>
          <w:rPrChange w:id="766" w:author="Arnauld Desprets" w:date="2020-04-07T08:45:00Z">
            <w:rPr>
              <w:rStyle w:val="Emphasis"/>
            </w:rPr>
          </w:rPrChange>
        </w:rPr>
        <w:t>Save</w:t>
      </w:r>
      <w:r w:rsidRPr="00A46BE2">
        <w:rPr>
          <w:lang w:val="en-GB"/>
          <w:rPrChange w:id="767" w:author="Arnauld Desprets" w:date="2020-04-07T08:45:00Z">
            <w:rPr/>
          </w:rPrChange>
        </w:rPr>
        <w:t xml:space="preserve"> button.</w:t>
      </w:r>
    </w:p>
    <w:p w14:paraId="696DDC95" w14:textId="461A86A4" w:rsidR="00D0102B" w:rsidRPr="00A46BE2" w:rsidRDefault="00D0102B" w:rsidP="00D0102B">
      <w:pPr>
        <w:pStyle w:val="NormalWeb"/>
        <w:rPr>
          <w:lang w:val="en-GB"/>
          <w:rPrChange w:id="768" w:author="Arnauld Desprets" w:date="2020-04-07T08:45:00Z">
            <w:rPr/>
          </w:rPrChange>
        </w:rPr>
      </w:pPr>
      <w:r w:rsidRPr="00A46BE2">
        <w:rPr>
          <w:noProof/>
          <w:color w:val="0000FF"/>
          <w:lang w:val="en-GB"/>
          <w:rPrChange w:id="769" w:author="Arnauld Desprets" w:date="2020-04-07T08:45:00Z">
            <w:rPr>
              <w:noProof/>
              <w:color w:val="0000FF"/>
            </w:rPr>
          </w:rPrChange>
        </w:rPr>
        <w:lastRenderedPageBreak/>
        <w:drawing>
          <wp:inline distT="0" distB="0" distL="0" distR="0" wp14:anchorId="352F74BD" wp14:editId="2262DF3A">
            <wp:extent cx="5943600" cy="4518025"/>
            <wp:effectExtent l="0" t="0" r="0" b="0"/>
            <wp:docPr id="151" name="Picture 151" descr="Designer Quote api invoke">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igner Quote api invoke">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518025"/>
                    </a:xfrm>
                    <a:prstGeom prst="rect">
                      <a:avLst/>
                    </a:prstGeom>
                    <a:noFill/>
                    <a:ln>
                      <a:noFill/>
                    </a:ln>
                  </pic:spPr>
                </pic:pic>
              </a:graphicData>
            </a:graphic>
          </wp:inline>
        </w:drawing>
      </w:r>
    </w:p>
    <w:p w14:paraId="36B43C23" w14:textId="77777777" w:rsidR="00D0102B" w:rsidRPr="00A46BE2" w:rsidRDefault="00D0102B" w:rsidP="00D0102B">
      <w:pPr>
        <w:pStyle w:val="NormalWeb"/>
        <w:rPr>
          <w:lang w:val="en-GB"/>
          <w:rPrChange w:id="770" w:author="Arnauld Desprets" w:date="2020-04-07T08:45:00Z">
            <w:rPr/>
          </w:rPrChange>
        </w:rPr>
      </w:pPr>
      <w:r w:rsidRPr="00A46BE2">
        <w:rPr>
          <w:lang w:val="en-GB"/>
          <w:rPrChange w:id="771" w:author="Arnauld Desprets" w:date="2020-04-07T08:45:00Z">
            <w:rPr/>
          </w:rPrChange>
        </w:rPr>
        <w:t>We can test the API which is available in the local Sandbox catalog with a generated auto product. We ensure that the API is running. If it stopped start it, so it goes in the running state.</w:t>
      </w:r>
    </w:p>
    <w:p w14:paraId="3B73D5CB" w14:textId="0545F2CC" w:rsidR="00D0102B" w:rsidRPr="00A46BE2" w:rsidRDefault="00D0102B" w:rsidP="00D0102B">
      <w:pPr>
        <w:pStyle w:val="NormalWeb"/>
        <w:rPr>
          <w:lang w:val="en-GB"/>
          <w:rPrChange w:id="772" w:author="Arnauld Desprets" w:date="2020-04-07T08:45:00Z">
            <w:rPr/>
          </w:rPrChange>
        </w:rPr>
      </w:pPr>
      <w:r w:rsidRPr="00A46BE2">
        <w:rPr>
          <w:noProof/>
          <w:color w:val="0000FF"/>
          <w:lang w:val="en-GB"/>
          <w:rPrChange w:id="773" w:author="Arnauld Desprets" w:date="2020-04-07T08:45:00Z">
            <w:rPr>
              <w:noProof/>
              <w:color w:val="0000FF"/>
            </w:rPr>
          </w:rPrChange>
        </w:rPr>
        <w:drawing>
          <wp:inline distT="0" distB="0" distL="0" distR="0" wp14:anchorId="789E3E37" wp14:editId="2906CF28">
            <wp:extent cx="5943600" cy="1250315"/>
            <wp:effectExtent l="0" t="0" r="0" b="6985"/>
            <wp:docPr id="150" name="Picture 150" descr="Designer Start API">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igner Start API">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250315"/>
                    </a:xfrm>
                    <a:prstGeom prst="rect">
                      <a:avLst/>
                    </a:prstGeom>
                    <a:noFill/>
                    <a:ln>
                      <a:noFill/>
                    </a:ln>
                  </pic:spPr>
                </pic:pic>
              </a:graphicData>
            </a:graphic>
          </wp:inline>
        </w:drawing>
      </w:r>
    </w:p>
    <w:p w14:paraId="65DDA6BC" w14:textId="77777777" w:rsidR="00D0102B" w:rsidRPr="00A46BE2" w:rsidRDefault="00D0102B" w:rsidP="00D0102B">
      <w:pPr>
        <w:pStyle w:val="NormalWeb"/>
        <w:rPr>
          <w:lang w:val="en-GB"/>
          <w:rPrChange w:id="774" w:author="Arnauld Desprets" w:date="2020-04-07T08:45:00Z">
            <w:rPr/>
          </w:rPrChange>
        </w:rPr>
      </w:pPr>
      <w:r w:rsidRPr="00A46BE2">
        <w:rPr>
          <w:lang w:val="en-GB"/>
          <w:rPrChange w:id="775" w:author="Arnauld Desprets" w:date="2020-04-07T08:45:00Z">
            <w:rPr/>
          </w:rPrChange>
        </w:rPr>
        <w:t xml:space="preserve">In a terminal type </w:t>
      </w:r>
      <w:r w:rsidRPr="00A46BE2">
        <w:rPr>
          <w:rStyle w:val="HTMLCode"/>
          <w:lang w:val="en-GB"/>
          <w:rPrChange w:id="776" w:author="Arnauld Desprets" w:date="2020-04-07T08:45:00Z">
            <w:rPr>
              <w:rStyle w:val="HTMLCode"/>
            </w:rPr>
          </w:rPrChange>
        </w:rPr>
        <w:t>curl -v -k -H "</w:t>
      </w:r>
      <w:proofErr w:type="gramStart"/>
      <w:r w:rsidRPr="00A46BE2">
        <w:rPr>
          <w:rStyle w:val="HTMLCode"/>
          <w:lang w:val="en-GB"/>
          <w:rPrChange w:id="777" w:author="Arnauld Desprets" w:date="2020-04-07T08:45:00Z">
            <w:rPr>
              <w:rStyle w:val="HTMLCode"/>
            </w:rPr>
          </w:rPrChange>
        </w:rPr>
        <w:t>accept:</w:t>
      </w:r>
      <w:proofErr w:type="gramEnd"/>
      <w:r w:rsidRPr="00A46BE2">
        <w:rPr>
          <w:rStyle w:val="HTMLCode"/>
          <w:lang w:val="en-GB"/>
          <w:rPrChange w:id="778" w:author="Arnauld Desprets" w:date="2020-04-07T08:45:00Z">
            <w:rPr>
              <w:rStyle w:val="HTMLCode"/>
            </w:rPr>
          </w:rPrChange>
        </w:rPr>
        <w:t xml:space="preserve"> application/json" -H "content-type: application/json" -H "x-ibm-client-id: c920f9c18395e6ecb3f15375a74fe8be" "https://localhost:9444/localtest/sandbox/loans/v1/quote?loanAmount=10000&amp;annualInterestRate=1.1&amp;termInMonths=3"</w:t>
      </w:r>
    </w:p>
    <w:p w14:paraId="035259E9" w14:textId="77777777" w:rsidR="00D0102B" w:rsidRPr="00A46BE2" w:rsidRDefault="00D0102B" w:rsidP="00D0102B">
      <w:pPr>
        <w:pStyle w:val="NormalWeb"/>
        <w:rPr>
          <w:lang w:val="en-GB"/>
          <w:rPrChange w:id="779" w:author="Arnauld Desprets" w:date="2020-04-07T08:45:00Z">
            <w:rPr/>
          </w:rPrChange>
        </w:rPr>
      </w:pPr>
      <w:r w:rsidRPr="00A46BE2">
        <w:rPr>
          <w:lang w:val="en-GB"/>
          <w:rPrChange w:id="780" w:author="Arnauld Desprets" w:date="2020-04-07T08:45:00Z">
            <w:rPr/>
          </w:rPrChange>
        </w:rPr>
        <w:t>You should get as before when accessing the back-end API directly: {"loanAmount":10000,"annualInterestRate":1.1,"termInMonths":3,"monthlyPaymentAmount":3339.4463108727305}</w:t>
      </w:r>
    </w:p>
    <w:p w14:paraId="094FEA6F" w14:textId="77777777" w:rsidR="00D0102B" w:rsidRPr="00A46BE2" w:rsidRDefault="00D0102B" w:rsidP="00D0102B">
      <w:pPr>
        <w:pStyle w:val="NormalWeb"/>
        <w:rPr>
          <w:lang w:val="en-GB"/>
          <w:rPrChange w:id="781" w:author="Arnauld Desprets" w:date="2020-04-07T08:45:00Z">
            <w:rPr/>
          </w:rPrChange>
        </w:rPr>
      </w:pPr>
      <w:r w:rsidRPr="00A46BE2">
        <w:rPr>
          <w:lang w:val="en-GB"/>
          <w:rPrChange w:id="782" w:author="Arnauld Desprets" w:date="2020-04-07T08:45:00Z">
            <w:rPr/>
          </w:rPrChange>
        </w:rPr>
        <w:lastRenderedPageBreak/>
        <w:t>Before moving on, let's discuss some debugging techniques.</w:t>
      </w:r>
    </w:p>
    <w:p w14:paraId="59E14CF0" w14:textId="77777777" w:rsidR="00D0102B" w:rsidRPr="00A46BE2" w:rsidRDefault="00D0102B" w:rsidP="00D0102B">
      <w:pPr>
        <w:pStyle w:val="NormalWeb"/>
        <w:rPr>
          <w:lang w:val="en-GB"/>
          <w:rPrChange w:id="783" w:author="Arnauld Desprets" w:date="2020-04-07T08:45:00Z">
            <w:rPr/>
          </w:rPrChange>
        </w:rPr>
      </w:pPr>
      <w:r w:rsidRPr="00A46BE2">
        <w:rPr>
          <w:lang w:val="en-GB"/>
          <w:rPrChange w:id="784" w:author="Arnauld Desprets" w:date="2020-04-07T08:45:00Z">
            <w:rPr/>
          </w:rPrChange>
        </w:rPr>
        <w:t>In order to do this, we are introducing a few errors and see what we can do to handle them and how to understand them.</w:t>
      </w:r>
    </w:p>
    <w:p w14:paraId="33516EE4" w14:textId="77777777" w:rsidR="00D0102B" w:rsidRPr="00A46BE2" w:rsidRDefault="00D0102B" w:rsidP="00D0102B">
      <w:pPr>
        <w:pStyle w:val="NormalWeb"/>
        <w:rPr>
          <w:lang w:val="en-GB"/>
          <w:rPrChange w:id="785" w:author="Arnauld Desprets" w:date="2020-04-07T08:45:00Z">
            <w:rPr/>
          </w:rPrChange>
        </w:rPr>
      </w:pPr>
      <w:r w:rsidRPr="00A46BE2">
        <w:rPr>
          <w:lang w:val="en-GB"/>
          <w:rPrChange w:id="786" w:author="Arnauld Desprets" w:date="2020-04-07T08:45:00Z">
            <w:rPr/>
          </w:rPrChange>
        </w:rPr>
        <w:t xml:space="preserve">Using the wrong client-id: {"httpCode":"401","httpMessage":"Unauthorized","moreInformation":"Invalid client id or secret."} This is situation is </w:t>
      </w:r>
      <w:proofErr w:type="gramStart"/>
      <w:r w:rsidRPr="00A46BE2">
        <w:rPr>
          <w:lang w:val="en-GB"/>
          <w:rPrChange w:id="787" w:author="Arnauld Desprets" w:date="2020-04-07T08:45:00Z">
            <w:rPr/>
          </w:rPrChange>
        </w:rPr>
        <w:t>pretty clear</w:t>
      </w:r>
      <w:proofErr w:type="gramEnd"/>
      <w:r w:rsidRPr="00A46BE2">
        <w:rPr>
          <w:lang w:val="en-GB"/>
          <w:rPrChange w:id="788" w:author="Arnauld Desprets" w:date="2020-04-07T08:45:00Z">
            <w:rPr/>
          </w:rPrChange>
        </w:rPr>
        <w:t>. Get an unauthorized message. One way to get a little bit more information is to use the -v option with curl. This will show you the headers sent and received, the TLS session information, etc ...</w:t>
      </w:r>
    </w:p>
    <w:p w14:paraId="5617F7F8" w14:textId="77777777" w:rsidR="00D0102B" w:rsidRPr="00A46BE2" w:rsidRDefault="00D0102B" w:rsidP="00D0102B">
      <w:pPr>
        <w:pStyle w:val="NormalWeb"/>
        <w:rPr>
          <w:lang w:val="en-GB"/>
          <w:rPrChange w:id="789" w:author="Arnauld Desprets" w:date="2020-04-07T08:45:00Z">
            <w:rPr/>
          </w:rPrChange>
        </w:rPr>
      </w:pPr>
      <w:r w:rsidRPr="00A46BE2">
        <w:rPr>
          <w:lang w:val="en-GB"/>
          <w:rPrChange w:id="790" w:author="Arnauld Desprets" w:date="2020-04-07T08:45:00Z">
            <w:rPr/>
          </w:rPrChange>
        </w:rPr>
        <w:t>Now let's use a wrong host or URI for the back end.</w:t>
      </w:r>
    </w:p>
    <w:p w14:paraId="7090C872" w14:textId="6702A0C1" w:rsidR="00D0102B" w:rsidRPr="00A46BE2" w:rsidRDefault="00D0102B" w:rsidP="00D0102B">
      <w:pPr>
        <w:pStyle w:val="NormalWeb"/>
        <w:rPr>
          <w:lang w:val="en-GB"/>
          <w:rPrChange w:id="791" w:author="Arnauld Desprets" w:date="2020-04-07T08:45:00Z">
            <w:rPr/>
          </w:rPrChange>
        </w:rPr>
      </w:pPr>
      <w:r w:rsidRPr="00A46BE2">
        <w:rPr>
          <w:noProof/>
          <w:color w:val="0000FF"/>
          <w:lang w:val="en-GB"/>
          <w:rPrChange w:id="792" w:author="Arnauld Desprets" w:date="2020-04-07T08:45:00Z">
            <w:rPr>
              <w:noProof/>
              <w:color w:val="0000FF"/>
            </w:rPr>
          </w:rPrChange>
        </w:rPr>
        <w:drawing>
          <wp:inline distT="0" distB="0" distL="0" distR="0" wp14:anchorId="69C5AFBA" wp14:editId="3917F444">
            <wp:extent cx="5943600" cy="295910"/>
            <wp:effectExtent l="0" t="0" r="0" b="8890"/>
            <wp:docPr id="149" name="Picture 149" descr="Trouble shoot 1">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rouble shoot 1">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95910"/>
                    </a:xfrm>
                    <a:prstGeom prst="rect">
                      <a:avLst/>
                    </a:prstGeom>
                    <a:noFill/>
                    <a:ln>
                      <a:noFill/>
                    </a:ln>
                  </pic:spPr>
                </pic:pic>
              </a:graphicData>
            </a:graphic>
          </wp:inline>
        </w:drawing>
      </w:r>
    </w:p>
    <w:p w14:paraId="7D66B811" w14:textId="77777777" w:rsidR="00D0102B" w:rsidRPr="00A46BE2" w:rsidRDefault="00D0102B" w:rsidP="00D0102B">
      <w:pPr>
        <w:pStyle w:val="NormalWeb"/>
        <w:rPr>
          <w:lang w:val="en-GB"/>
          <w:rPrChange w:id="793" w:author="Arnauld Desprets" w:date="2020-04-07T08:45:00Z">
            <w:rPr/>
          </w:rPrChange>
        </w:rPr>
      </w:pPr>
      <w:r w:rsidRPr="00A46BE2">
        <w:rPr>
          <w:lang w:val="en-GB"/>
          <w:rPrChange w:id="794" w:author="Arnauld Desprets" w:date="2020-04-07T08:45:00Z">
            <w:rPr/>
          </w:rPrChange>
        </w:rPr>
        <w:t>No information whatsoever!</w:t>
      </w:r>
    </w:p>
    <w:p w14:paraId="68B071B7" w14:textId="77777777" w:rsidR="00D0102B" w:rsidRPr="00A46BE2" w:rsidRDefault="00D0102B" w:rsidP="00D0102B">
      <w:pPr>
        <w:pStyle w:val="NormalWeb"/>
        <w:rPr>
          <w:lang w:val="en-GB"/>
          <w:rPrChange w:id="795" w:author="Arnauld Desprets" w:date="2020-04-07T08:45:00Z">
            <w:rPr/>
          </w:rPrChange>
        </w:rPr>
      </w:pPr>
      <w:r w:rsidRPr="00A46BE2">
        <w:rPr>
          <w:lang w:val="en-GB"/>
          <w:rPrChange w:id="796" w:author="Arnauld Desprets" w:date="2020-04-07T08:45:00Z">
            <w:rPr/>
          </w:rPrChange>
        </w:rPr>
        <w:t>Let's use the -v option.</w:t>
      </w:r>
    </w:p>
    <w:p w14:paraId="540757F7" w14:textId="268891C1" w:rsidR="00D0102B" w:rsidRPr="00A46BE2" w:rsidRDefault="00D0102B" w:rsidP="00D0102B">
      <w:pPr>
        <w:pStyle w:val="NormalWeb"/>
        <w:rPr>
          <w:lang w:val="en-GB"/>
          <w:rPrChange w:id="797" w:author="Arnauld Desprets" w:date="2020-04-07T08:45:00Z">
            <w:rPr/>
          </w:rPrChange>
        </w:rPr>
      </w:pPr>
      <w:r w:rsidRPr="00A46BE2">
        <w:rPr>
          <w:noProof/>
          <w:color w:val="0000FF"/>
          <w:lang w:val="en-GB"/>
          <w:rPrChange w:id="798" w:author="Arnauld Desprets" w:date="2020-04-07T08:45:00Z">
            <w:rPr>
              <w:noProof/>
              <w:color w:val="0000FF"/>
            </w:rPr>
          </w:rPrChange>
        </w:rPr>
        <w:drawing>
          <wp:inline distT="0" distB="0" distL="0" distR="0" wp14:anchorId="5FF35433" wp14:editId="4DD604F2">
            <wp:extent cx="5943600" cy="1755140"/>
            <wp:effectExtent l="0" t="0" r="0" b="0"/>
            <wp:docPr id="148" name="Picture 148" descr="Trouble shoot 2">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rouble shoot 2">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755140"/>
                    </a:xfrm>
                    <a:prstGeom prst="rect">
                      <a:avLst/>
                    </a:prstGeom>
                    <a:noFill/>
                    <a:ln>
                      <a:noFill/>
                    </a:ln>
                  </pic:spPr>
                </pic:pic>
              </a:graphicData>
            </a:graphic>
          </wp:inline>
        </w:drawing>
      </w:r>
    </w:p>
    <w:p w14:paraId="38C67A72" w14:textId="77777777" w:rsidR="00D0102B" w:rsidRPr="00A46BE2" w:rsidRDefault="00D0102B" w:rsidP="00D0102B">
      <w:pPr>
        <w:pStyle w:val="NormalWeb"/>
        <w:rPr>
          <w:lang w:val="en-GB"/>
          <w:rPrChange w:id="799" w:author="Arnauld Desprets" w:date="2020-04-07T08:45:00Z">
            <w:rPr/>
          </w:rPrChange>
        </w:rPr>
      </w:pPr>
      <w:r w:rsidRPr="00A46BE2">
        <w:rPr>
          <w:lang w:val="en-GB"/>
          <w:rPrChange w:id="800" w:author="Arnauld Desprets" w:date="2020-04-07T08:45:00Z">
            <w:rPr/>
          </w:rPrChange>
        </w:rPr>
        <w:t xml:space="preserve">Now we see that there was a 500 error. This is better. We do not see any root cause, there is no problem with the plan (still 92 calls possible). It is not clear that the </w:t>
      </w:r>
      <w:proofErr w:type="gramStart"/>
      <w:r w:rsidRPr="00A46BE2">
        <w:rPr>
          <w:lang w:val="en-GB"/>
          <w:rPrChange w:id="801" w:author="Arnauld Desprets" w:date="2020-04-07T08:45:00Z">
            <w:rPr/>
          </w:rPrChange>
        </w:rPr>
        <w:t>back end</w:t>
      </w:r>
      <w:proofErr w:type="gramEnd"/>
      <w:r w:rsidRPr="00A46BE2">
        <w:rPr>
          <w:lang w:val="en-GB"/>
          <w:rPrChange w:id="802" w:author="Arnauld Desprets" w:date="2020-04-07T08:45:00Z">
            <w:rPr/>
          </w:rPrChange>
        </w:rPr>
        <w:t xml:space="preserve"> URI is wrong. So, let's see the logs from the Gateway itself. We know that we are running DataPower as a docker container. So, let's get the container id by issuing </w:t>
      </w:r>
      <w:r w:rsidRPr="00A46BE2">
        <w:rPr>
          <w:rStyle w:val="HTMLCode"/>
          <w:lang w:val="en-GB"/>
          <w:rPrChange w:id="803" w:author="Arnauld Desprets" w:date="2020-04-07T08:45:00Z">
            <w:rPr>
              <w:rStyle w:val="HTMLCode"/>
            </w:rPr>
          </w:rPrChange>
        </w:rPr>
        <w:t xml:space="preserve">sudo docker </w:t>
      </w:r>
      <w:proofErr w:type="spellStart"/>
      <w:r w:rsidRPr="00A46BE2">
        <w:rPr>
          <w:rStyle w:val="HTMLCode"/>
          <w:lang w:val="en-GB"/>
          <w:rPrChange w:id="804" w:author="Arnauld Desprets" w:date="2020-04-07T08:45:00Z">
            <w:rPr>
              <w:rStyle w:val="HTMLCode"/>
            </w:rPr>
          </w:rPrChange>
        </w:rPr>
        <w:t>ps</w:t>
      </w:r>
      <w:proofErr w:type="spellEnd"/>
      <w:r w:rsidRPr="00A46BE2">
        <w:rPr>
          <w:lang w:val="en-GB"/>
          <w:rPrChange w:id="805" w:author="Arnauld Desprets" w:date="2020-04-07T08:45:00Z">
            <w:rPr/>
          </w:rPrChange>
        </w:rPr>
        <w:t xml:space="preserve">, then now we can check the logs of the gateway using the </w:t>
      </w:r>
      <w:r w:rsidRPr="00A46BE2">
        <w:rPr>
          <w:rStyle w:val="HTMLCode"/>
          <w:lang w:val="en-GB"/>
          <w:rPrChange w:id="806" w:author="Arnauld Desprets" w:date="2020-04-07T08:45:00Z">
            <w:rPr>
              <w:rStyle w:val="HTMLCode"/>
            </w:rPr>
          </w:rPrChange>
        </w:rPr>
        <w:t>sudo docker logs -f &lt;gateway-container-id&gt;</w:t>
      </w:r>
      <w:r w:rsidRPr="00A46BE2">
        <w:rPr>
          <w:lang w:val="en-GB"/>
          <w:rPrChange w:id="807" w:author="Arnauld Desprets" w:date="2020-04-07T08:45:00Z">
            <w:rPr/>
          </w:rPrChange>
        </w:rPr>
        <w:t xml:space="preserve">. (To get the gateway container id, issue the command sudo docker </w:t>
      </w:r>
      <w:proofErr w:type="spellStart"/>
      <w:r w:rsidRPr="00A46BE2">
        <w:rPr>
          <w:lang w:val="en-GB"/>
          <w:rPrChange w:id="808" w:author="Arnauld Desprets" w:date="2020-04-07T08:45:00Z">
            <w:rPr/>
          </w:rPrChange>
        </w:rPr>
        <w:t>ps</w:t>
      </w:r>
      <w:proofErr w:type="spellEnd"/>
      <w:r w:rsidRPr="00A46BE2">
        <w:rPr>
          <w:lang w:val="en-GB"/>
          <w:rPrChange w:id="809" w:author="Arnauld Desprets" w:date="2020-04-07T08:45:00Z">
            <w:rPr/>
          </w:rPrChange>
        </w:rPr>
        <w:t>). It becomes very clear that the error is the URL...</w:t>
      </w:r>
    </w:p>
    <w:p w14:paraId="3154277B" w14:textId="0B1883E6" w:rsidR="00D0102B" w:rsidRPr="00A46BE2" w:rsidRDefault="00D0102B" w:rsidP="00D0102B">
      <w:pPr>
        <w:pStyle w:val="NormalWeb"/>
        <w:rPr>
          <w:lang w:val="en-GB"/>
          <w:rPrChange w:id="810" w:author="Arnauld Desprets" w:date="2020-04-07T08:45:00Z">
            <w:rPr/>
          </w:rPrChange>
        </w:rPr>
      </w:pPr>
      <w:r w:rsidRPr="00A46BE2">
        <w:rPr>
          <w:noProof/>
          <w:color w:val="0000FF"/>
          <w:lang w:val="en-GB"/>
          <w:rPrChange w:id="811" w:author="Arnauld Desprets" w:date="2020-04-07T08:45:00Z">
            <w:rPr>
              <w:noProof/>
              <w:color w:val="0000FF"/>
            </w:rPr>
          </w:rPrChange>
        </w:rPr>
        <w:drawing>
          <wp:inline distT="0" distB="0" distL="0" distR="0" wp14:anchorId="14F21C5F" wp14:editId="3979A76B">
            <wp:extent cx="5943600" cy="1075055"/>
            <wp:effectExtent l="0" t="0" r="0" b="0"/>
            <wp:docPr id="147" name="Picture 147" descr="Trouble shoot 3">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rouble shoot 3">
                      <a:hlinkClick r:id="rId63"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1075055"/>
                    </a:xfrm>
                    <a:prstGeom prst="rect">
                      <a:avLst/>
                    </a:prstGeom>
                    <a:noFill/>
                    <a:ln>
                      <a:noFill/>
                    </a:ln>
                  </pic:spPr>
                </pic:pic>
              </a:graphicData>
            </a:graphic>
          </wp:inline>
        </w:drawing>
      </w:r>
    </w:p>
    <w:p w14:paraId="047B58C7" w14:textId="77777777" w:rsidR="00D0102B" w:rsidRPr="00A46BE2" w:rsidRDefault="00D0102B" w:rsidP="00D0102B">
      <w:pPr>
        <w:pStyle w:val="NormalWeb"/>
        <w:rPr>
          <w:lang w:val="en-GB"/>
          <w:rPrChange w:id="812" w:author="Arnauld Desprets" w:date="2020-04-07T08:45:00Z">
            <w:rPr/>
          </w:rPrChange>
        </w:rPr>
      </w:pPr>
      <w:r w:rsidRPr="00A46BE2">
        <w:rPr>
          <w:rStyle w:val="Strong"/>
          <w:lang w:val="en-GB"/>
          <w:rPrChange w:id="813" w:author="Arnauld Desprets" w:date="2020-04-07T08:45:00Z">
            <w:rPr>
              <w:rStyle w:val="Strong"/>
            </w:rPr>
          </w:rPrChange>
        </w:rPr>
        <w:lastRenderedPageBreak/>
        <w:t>Hint:</w:t>
      </w:r>
      <w:r w:rsidRPr="00A46BE2">
        <w:rPr>
          <w:lang w:val="en-GB"/>
          <w:rPrChange w:id="814" w:author="Arnauld Desprets" w:date="2020-04-07T08:45:00Z">
            <w:rPr/>
          </w:rPrChange>
        </w:rPr>
        <w:t xml:space="preserve"> You can determine the port mapping for the gateway container and derive from it the gateway web console knowing that the default internal port for the web UI is 9090. Issue the command </w:t>
      </w:r>
      <w:r w:rsidRPr="00A46BE2">
        <w:rPr>
          <w:rStyle w:val="HTMLCode"/>
          <w:lang w:val="en-GB"/>
          <w:rPrChange w:id="815" w:author="Arnauld Desprets" w:date="2020-04-07T08:45:00Z">
            <w:rPr>
              <w:rStyle w:val="HTMLCode"/>
            </w:rPr>
          </w:rPrChange>
        </w:rPr>
        <w:t>sudo docker port &lt;gateway-container-id&gt;</w:t>
      </w:r>
    </w:p>
    <w:p w14:paraId="0B097B86" w14:textId="7805AD42" w:rsidR="00D0102B" w:rsidRPr="00A46BE2" w:rsidRDefault="00D0102B" w:rsidP="00D0102B">
      <w:pPr>
        <w:pStyle w:val="NormalWeb"/>
        <w:rPr>
          <w:lang w:val="en-GB"/>
          <w:rPrChange w:id="816" w:author="Arnauld Desprets" w:date="2020-04-07T08:45:00Z">
            <w:rPr/>
          </w:rPrChange>
        </w:rPr>
      </w:pPr>
      <w:r w:rsidRPr="00A46BE2">
        <w:rPr>
          <w:noProof/>
          <w:color w:val="0000FF"/>
          <w:lang w:val="en-GB"/>
          <w:rPrChange w:id="817" w:author="Arnauld Desprets" w:date="2020-04-07T08:45:00Z">
            <w:rPr>
              <w:noProof/>
              <w:color w:val="0000FF"/>
            </w:rPr>
          </w:rPrChange>
        </w:rPr>
        <w:drawing>
          <wp:inline distT="0" distB="0" distL="0" distR="0" wp14:anchorId="273714F2" wp14:editId="028D0BAD">
            <wp:extent cx="4373245" cy="906145"/>
            <wp:effectExtent l="0" t="0" r="8255" b="8255"/>
            <wp:docPr id="146" name="Picture 146" descr="Trouble shoot 4">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rouble shoot 4">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73245" cy="906145"/>
                    </a:xfrm>
                    <a:prstGeom prst="rect">
                      <a:avLst/>
                    </a:prstGeom>
                    <a:noFill/>
                    <a:ln>
                      <a:noFill/>
                    </a:ln>
                  </pic:spPr>
                </pic:pic>
              </a:graphicData>
            </a:graphic>
          </wp:inline>
        </w:drawing>
      </w:r>
    </w:p>
    <w:p w14:paraId="05D4841F" w14:textId="77777777" w:rsidR="00D0102B" w:rsidRPr="00A46BE2" w:rsidRDefault="00D0102B" w:rsidP="00D0102B">
      <w:pPr>
        <w:pStyle w:val="NormalWeb"/>
        <w:rPr>
          <w:lang w:val="en-GB"/>
          <w:rPrChange w:id="818" w:author="Arnauld Desprets" w:date="2020-04-07T08:45:00Z">
            <w:rPr/>
          </w:rPrChange>
        </w:rPr>
      </w:pPr>
      <w:r w:rsidRPr="00A46BE2">
        <w:rPr>
          <w:lang w:val="en-GB"/>
          <w:rPrChange w:id="819" w:author="Arnauld Desprets" w:date="2020-04-07T08:45:00Z">
            <w:rPr/>
          </w:rPrChange>
        </w:rPr>
        <w:t xml:space="preserve">You can then access the console at </w:t>
      </w:r>
      <w:r w:rsidR="00A46BE2" w:rsidRPr="00A46BE2">
        <w:rPr>
          <w:lang w:val="en-GB"/>
          <w:rPrChange w:id="820" w:author="Arnauld Desprets" w:date="2020-04-07T08:45:00Z">
            <w:rPr/>
          </w:rPrChange>
        </w:rPr>
        <w:fldChar w:fldCharType="begin"/>
      </w:r>
      <w:r w:rsidR="00A46BE2" w:rsidRPr="00A46BE2">
        <w:rPr>
          <w:lang w:val="en-GB"/>
          <w:rPrChange w:id="821" w:author="Arnauld Desprets" w:date="2020-04-07T08:45:00Z">
            <w:rPr/>
          </w:rPrChange>
        </w:rPr>
        <w:instrText xml:space="preserve"> HYPERLINK "https://localhost:9091/" </w:instrText>
      </w:r>
      <w:r w:rsidR="00A46BE2" w:rsidRPr="00A46BE2">
        <w:rPr>
          <w:lang w:val="en-GB"/>
          <w:rPrChange w:id="822" w:author="Arnauld Desprets" w:date="2020-04-07T08:45:00Z">
            <w:rPr/>
          </w:rPrChange>
        </w:rPr>
        <w:fldChar w:fldCharType="separate"/>
      </w:r>
      <w:r w:rsidRPr="00A46BE2">
        <w:rPr>
          <w:rStyle w:val="Hyperlink"/>
          <w:lang w:val="en-GB"/>
          <w:rPrChange w:id="823" w:author="Arnauld Desprets" w:date="2020-04-07T08:45:00Z">
            <w:rPr>
              <w:rStyle w:val="Hyperlink"/>
            </w:rPr>
          </w:rPrChange>
        </w:rPr>
        <w:t>https://localhost:9091/</w:t>
      </w:r>
      <w:r w:rsidR="00A46BE2" w:rsidRPr="00A46BE2">
        <w:rPr>
          <w:rStyle w:val="Hyperlink"/>
          <w:lang w:val="en-GB"/>
          <w:rPrChange w:id="824" w:author="Arnauld Desprets" w:date="2020-04-07T08:45:00Z">
            <w:rPr>
              <w:rStyle w:val="Hyperlink"/>
            </w:rPr>
          </w:rPrChange>
        </w:rPr>
        <w:fldChar w:fldCharType="end"/>
      </w:r>
      <w:r w:rsidRPr="00A46BE2">
        <w:rPr>
          <w:lang w:val="en-GB"/>
          <w:rPrChange w:id="825" w:author="Arnauld Desprets" w:date="2020-04-07T08:45:00Z">
            <w:rPr/>
          </w:rPrChange>
        </w:rPr>
        <w:t>, the default uid/pwd is admin/admin.</w:t>
      </w:r>
    </w:p>
    <w:p w14:paraId="44DD54D4" w14:textId="445F3973" w:rsidR="00D0102B" w:rsidRPr="00A46BE2" w:rsidRDefault="00D0102B" w:rsidP="00D0102B">
      <w:pPr>
        <w:pStyle w:val="NormalWeb"/>
        <w:rPr>
          <w:lang w:val="en-GB"/>
          <w:rPrChange w:id="826" w:author="Arnauld Desprets" w:date="2020-04-07T08:45:00Z">
            <w:rPr/>
          </w:rPrChange>
        </w:rPr>
      </w:pPr>
      <w:r w:rsidRPr="00A46BE2">
        <w:rPr>
          <w:noProof/>
          <w:color w:val="0000FF"/>
          <w:lang w:val="en-GB"/>
          <w:rPrChange w:id="827" w:author="Arnauld Desprets" w:date="2020-04-07T08:45:00Z">
            <w:rPr>
              <w:noProof/>
              <w:color w:val="0000FF"/>
            </w:rPr>
          </w:rPrChange>
        </w:rPr>
        <w:lastRenderedPageBreak/>
        <w:drawing>
          <wp:inline distT="0" distB="0" distL="0" distR="0" wp14:anchorId="072B56BE" wp14:editId="744CE0F6">
            <wp:extent cx="5470525" cy="6177915"/>
            <wp:effectExtent l="0" t="0" r="0" b="0"/>
            <wp:docPr id="145" name="Picture 145" descr="Trouble shoot 5">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rouble shoot 5">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0525" cy="6177915"/>
                    </a:xfrm>
                    <a:prstGeom prst="rect">
                      <a:avLst/>
                    </a:prstGeom>
                    <a:noFill/>
                    <a:ln>
                      <a:noFill/>
                    </a:ln>
                  </pic:spPr>
                </pic:pic>
              </a:graphicData>
            </a:graphic>
          </wp:inline>
        </w:drawing>
      </w:r>
    </w:p>
    <w:p w14:paraId="7A0C325D" w14:textId="77777777" w:rsidR="00D0102B" w:rsidRPr="00A46BE2" w:rsidRDefault="00D0102B" w:rsidP="00D0102B">
      <w:pPr>
        <w:pStyle w:val="NormalWeb"/>
        <w:rPr>
          <w:lang w:val="en-GB"/>
          <w:rPrChange w:id="828" w:author="Arnauld Desprets" w:date="2020-04-07T08:45:00Z">
            <w:rPr/>
          </w:rPrChange>
        </w:rPr>
      </w:pPr>
      <w:r w:rsidRPr="00A46BE2">
        <w:rPr>
          <w:lang w:val="en-GB"/>
          <w:rPrChange w:id="829" w:author="Arnauld Desprets" w:date="2020-04-07T08:45:00Z">
            <w:rPr/>
          </w:rPrChange>
        </w:rPr>
        <w:t>Let's fix the URI before publishing the API to the remote manager since we are happy now that the API is correctly working.</w:t>
      </w:r>
    </w:p>
    <w:p w14:paraId="40F50276" w14:textId="77777777" w:rsidR="00D0102B" w:rsidRPr="00A46BE2" w:rsidRDefault="00D0102B" w:rsidP="00D0102B">
      <w:pPr>
        <w:pStyle w:val="NormalWeb"/>
        <w:rPr>
          <w:lang w:val="en-GB"/>
          <w:rPrChange w:id="830" w:author="Arnauld Desprets" w:date="2020-04-07T08:45:00Z">
            <w:rPr/>
          </w:rPrChange>
        </w:rPr>
      </w:pPr>
      <w:r w:rsidRPr="00A46BE2">
        <w:rPr>
          <w:lang w:val="en-GB"/>
          <w:rPrChange w:id="831" w:author="Arnauld Desprets" w:date="2020-04-07T08:45:00Z">
            <w:rPr/>
          </w:rPrChange>
        </w:rPr>
        <w:t>The API is definition is complete. We need now to add the Product and publish it and then we are ready to test our Quote API before publishing it to the remote Manager.</w:t>
      </w:r>
    </w:p>
    <w:p w14:paraId="126C3945" w14:textId="77777777" w:rsidR="00D0102B" w:rsidRPr="00A46BE2" w:rsidRDefault="00D0102B" w:rsidP="00D0102B">
      <w:pPr>
        <w:pStyle w:val="Heading1"/>
        <w:rPr>
          <w:lang w:val="en-GB"/>
          <w:rPrChange w:id="832" w:author="Arnauld Desprets" w:date="2020-04-07T08:45:00Z">
            <w:rPr/>
          </w:rPrChange>
        </w:rPr>
      </w:pPr>
      <w:r w:rsidRPr="00A46BE2">
        <w:rPr>
          <w:lang w:val="en-GB"/>
          <w:rPrChange w:id="833" w:author="Arnauld Desprets" w:date="2020-04-07T08:45:00Z">
            <w:rPr/>
          </w:rPrChange>
        </w:rPr>
        <w:t>Step 3 - Creating and publishing a Product</w:t>
      </w:r>
    </w:p>
    <w:p w14:paraId="5CDDBBB8" w14:textId="77777777" w:rsidR="00D0102B" w:rsidRPr="00A46BE2" w:rsidRDefault="00D0102B" w:rsidP="00D0102B">
      <w:pPr>
        <w:pStyle w:val="NormalWeb"/>
        <w:rPr>
          <w:lang w:val="en-GB"/>
          <w:rPrChange w:id="834" w:author="Arnauld Desprets" w:date="2020-04-07T08:45:00Z">
            <w:rPr/>
          </w:rPrChange>
        </w:rPr>
      </w:pPr>
      <w:r w:rsidRPr="00A46BE2">
        <w:rPr>
          <w:lang w:val="en-GB"/>
          <w:rPrChange w:id="835" w:author="Arnauld Desprets" w:date="2020-04-07T08:45:00Z">
            <w:rPr/>
          </w:rPrChange>
        </w:rPr>
        <w:lastRenderedPageBreak/>
        <w:t xml:space="preserve">To create a product, click on the Develop icon on the navigation panel (left). Then click on the </w:t>
      </w:r>
      <w:r w:rsidRPr="00A46BE2">
        <w:rPr>
          <w:rStyle w:val="Emphasis"/>
          <w:lang w:val="en-GB"/>
          <w:rPrChange w:id="836" w:author="Arnauld Desprets" w:date="2020-04-07T08:45:00Z">
            <w:rPr>
              <w:rStyle w:val="Emphasis"/>
            </w:rPr>
          </w:rPrChange>
        </w:rPr>
        <w:t>Add</w:t>
      </w:r>
      <w:r w:rsidRPr="00A46BE2">
        <w:rPr>
          <w:lang w:val="en-GB"/>
          <w:rPrChange w:id="837" w:author="Arnauld Desprets" w:date="2020-04-07T08:45:00Z">
            <w:rPr/>
          </w:rPrChange>
        </w:rPr>
        <w:t xml:space="preserve"> button and select Product.</w:t>
      </w:r>
    </w:p>
    <w:p w14:paraId="41776FC4" w14:textId="4CE95AA1" w:rsidR="00D0102B" w:rsidRPr="00A46BE2" w:rsidRDefault="00D0102B" w:rsidP="00D0102B">
      <w:pPr>
        <w:pStyle w:val="NormalWeb"/>
        <w:rPr>
          <w:lang w:val="en-GB"/>
          <w:rPrChange w:id="838" w:author="Arnauld Desprets" w:date="2020-04-07T08:45:00Z">
            <w:rPr/>
          </w:rPrChange>
        </w:rPr>
      </w:pPr>
      <w:r w:rsidRPr="00A46BE2">
        <w:rPr>
          <w:noProof/>
          <w:color w:val="0000FF"/>
          <w:lang w:val="en-GB"/>
          <w:rPrChange w:id="839" w:author="Arnauld Desprets" w:date="2020-04-07T08:45:00Z">
            <w:rPr>
              <w:noProof/>
              <w:color w:val="0000FF"/>
            </w:rPr>
          </w:rPrChange>
        </w:rPr>
        <w:drawing>
          <wp:inline distT="0" distB="0" distL="0" distR="0" wp14:anchorId="24AB6DCC" wp14:editId="4DC6564B">
            <wp:extent cx="5943600" cy="2416810"/>
            <wp:effectExtent l="0" t="0" r="0" b="2540"/>
            <wp:docPr id="144" name="Picture 144" descr="Designer Add product">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igner Add product">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416810"/>
                    </a:xfrm>
                    <a:prstGeom prst="rect">
                      <a:avLst/>
                    </a:prstGeom>
                    <a:noFill/>
                    <a:ln>
                      <a:noFill/>
                    </a:ln>
                  </pic:spPr>
                </pic:pic>
              </a:graphicData>
            </a:graphic>
          </wp:inline>
        </w:drawing>
      </w:r>
    </w:p>
    <w:p w14:paraId="1E077797" w14:textId="77777777" w:rsidR="00D0102B" w:rsidRPr="00A46BE2" w:rsidRDefault="00D0102B" w:rsidP="00D0102B">
      <w:pPr>
        <w:pStyle w:val="NormalWeb"/>
        <w:rPr>
          <w:lang w:val="en-GB"/>
          <w:rPrChange w:id="840" w:author="Arnauld Desprets" w:date="2020-04-07T08:45:00Z">
            <w:rPr/>
          </w:rPrChange>
        </w:rPr>
      </w:pPr>
      <w:r w:rsidRPr="00A46BE2">
        <w:rPr>
          <w:lang w:val="en-GB"/>
          <w:rPrChange w:id="841" w:author="Arnauld Desprets" w:date="2020-04-07T08:45:00Z">
            <w:rPr/>
          </w:rPrChange>
        </w:rPr>
        <w:t xml:space="preserve">Select </w:t>
      </w:r>
      <w:r w:rsidRPr="00A46BE2">
        <w:rPr>
          <w:rStyle w:val="Emphasis"/>
          <w:lang w:val="en-GB"/>
          <w:rPrChange w:id="842" w:author="Arnauld Desprets" w:date="2020-04-07T08:45:00Z">
            <w:rPr>
              <w:rStyle w:val="Emphasis"/>
            </w:rPr>
          </w:rPrChange>
        </w:rPr>
        <w:t>New product</w:t>
      </w:r>
      <w:r w:rsidRPr="00A46BE2">
        <w:rPr>
          <w:lang w:val="en-GB"/>
          <w:rPrChange w:id="843" w:author="Arnauld Desprets" w:date="2020-04-07T08:45:00Z">
            <w:rPr/>
          </w:rPrChange>
        </w:rPr>
        <w:t xml:space="preserve"> button, and </w:t>
      </w:r>
      <w:r w:rsidRPr="00A46BE2">
        <w:rPr>
          <w:rStyle w:val="Emphasis"/>
          <w:lang w:val="en-GB"/>
          <w:rPrChange w:id="844" w:author="Arnauld Desprets" w:date="2020-04-07T08:45:00Z">
            <w:rPr>
              <w:rStyle w:val="Emphasis"/>
            </w:rPr>
          </w:rPrChange>
        </w:rPr>
        <w:t>Next</w:t>
      </w:r>
      <w:r w:rsidRPr="00A46BE2">
        <w:rPr>
          <w:lang w:val="en-GB"/>
          <w:rPrChange w:id="845" w:author="Arnauld Desprets" w:date="2020-04-07T08:45:00Z">
            <w:rPr/>
          </w:rPrChange>
        </w:rPr>
        <w:t xml:space="preserve"> button.</w:t>
      </w:r>
    </w:p>
    <w:p w14:paraId="1F8396FA" w14:textId="0B3E9EBF" w:rsidR="00D0102B" w:rsidRPr="00A46BE2" w:rsidRDefault="00D0102B" w:rsidP="00D0102B">
      <w:pPr>
        <w:pStyle w:val="NormalWeb"/>
        <w:rPr>
          <w:lang w:val="en-GB"/>
          <w:rPrChange w:id="846" w:author="Arnauld Desprets" w:date="2020-04-07T08:45:00Z">
            <w:rPr/>
          </w:rPrChange>
        </w:rPr>
      </w:pPr>
      <w:r w:rsidRPr="00A46BE2">
        <w:rPr>
          <w:noProof/>
          <w:color w:val="0000FF"/>
          <w:lang w:val="en-GB"/>
          <w:rPrChange w:id="847" w:author="Arnauld Desprets" w:date="2020-04-07T08:45:00Z">
            <w:rPr>
              <w:noProof/>
              <w:color w:val="0000FF"/>
            </w:rPr>
          </w:rPrChange>
        </w:rPr>
        <w:drawing>
          <wp:inline distT="0" distB="0" distL="0" distR="0" wp14:anchorId="5F9FFC7B" wp14:editId="3E137364">
            <wp:extent cx="5943600" cy="4682490"/>
            <wp:effectExtent l="0" t="0" r="0" b="3810"/>
            <wp:docPr id="143" name="Picture 143" descr="Designer New product">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igner New product">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682490"/>
                    </a:xfrm>
                    <a:prstGeom prst="rect">
                      <a:avLst/>
                    </a:prstGeom>
                    <a:noFill/>
                    <a:ln>
                      <a:noFill/>
                    </a:ln>
                  </pic:spPr>
                </pic:pic>
              </a:graphicData>
            </a:graphic>
          </wp:inline>
        </w:drawing>
      </w:r>
    </w:p>
    <w:p w14:paraId="1643B45D" w14:textId="77777777" w:rsidR="00D0102B" w:rsidRPr="00A46BE2" w:rsidRDefault="00D0102B" w:rsidP="00D0102B">
      <w:pPr>
        <w:pStyle w:val="NormalWeb"/>
        <w:rPr>
          <w:lang w:val="en-GB"/>
          <w:rPrChange w:id="848" w:author="Arnauld Desprets" w:date="2020-04-07T08:45:00Z">
            <w:rPr/>
          </w:rPrChange>
        </w:rPr>
      </w:pPr>
      <w:r w:rsidRPr="00A46BE2">
        <w:rPr>
          <w:lang w:val="en-GB"/>
          <w:rPrChange w:id="849" w:author="Arnauld Desprets" w:date="2020-04-07T08:45:00Z">
            <w:rPr/>
          </w:rPrChange>
        </w:rPr>
        <w:lastRenderedPageBreak/>
        <w:t>Enter the following information:</w:t>
      </w:r>
    </w:p>
    <w:p w14:paraId="3E6B0876" w14:textId="77777777" w:rsidR="00D0102B" w:rsidRPr="00A46BE2" w:rsidRDefault="00D0102B" w:rsidP="007A0802">
      <w:pPr>
        <w:numPr>
          <w:ilvl w:val="0"/>
          <w:numId w:val="13"/>
        </w:numPr>
        <w:spacing w:before="100" w:beforeAutospacing="1" w:after="100" w:afterAutospacing="1" w:line="240" w:lineRule="auto"/>
        <w:rPr>
          <w:lang w:val="en-GB"/>
          <w:rPrChange w:id="850" w:author="Arnauld Desprets" w:date="2020-04-07T08:45:00Z">
            <w:rPr/>
          </w:rPrChange>
        </w:rPr>
      </w:pPr>
      <w:r w:rsidRPr="00A46BE2">
        <w:rPr>
          <w:lang w:val="en-GB"/>
          <w:rPrChange w:id="851" w:author="Arnauld Desprets" w:date="2020-04-07T08:45:00Z">
            <w:rPr/>
          </w:rPrChange>
        </w:rPr>
        <w:t>Title: Quote Management Product</w:t>
      </w:r>
    </w:p>
    <w:p w14:paraId="2B3064F2" w14:textId="77777777" w:rsidR="00D0102B" w:rsidRPr="00A46BE2" w:rsidRDefault="00D0102B" w:rsidP="007A0802">
      <w:pPr>
        <w:numPr>
          <w:ilvl w:val="0"/>
          <w:numId w:val="13"/>
        </w:numPr>
        <w:spacing w:before="100" w:beforeAutospacing="1" w:after="100" w:afterAutospacing="1" w:line="240" w:lineRule="auto"/>
        <w:rPr>
          <w:lang w:val="en-GB"/>
          <w:rPrChange w:id="852" w:author="Arnauld Desprets" w:date="2020-04-07T08:45:00Z">
            <w:rPr/>
          </w:rPrChange>
        </w:rPr>
      </w:pPr>
      <w:r w:rsidRPr="00A46BE2">
        <w:rPr>
          <w:lang w:val="en-GB"/>
          <w:rPrChange w:id="853" w:author="Arnauld Desprets" w:date="2020-04-07T08:45:00Z">
            <w:rPr/>
          </w:rPrChange>
        </w:rPr>
        <w:t>Summary: Includes the Quote API</w:t>
      </w:r>
    </w:p>
    <w:p w14:paraId="7A9D55BA" w14:textId="77777777" w:rsidR="00D0102B" w:rsidRPr="00A46BE2" w:rsidRDefault="00D0102B" w:rsidP="00D0102B">
      <w:pPr>
        <w:pStyle w:val="NormalWeb"/>
        <w:rPr>
          <w:lang w:val="en-GB"/>
          <w:rPrChange w:id="854" w:author="Arnauld Desprets" w:date="2020-04-07T08:45:00Z">
            <w:rPr/>
          </w:rPrChange>
        </w:rPr>
      </w:pPr>
      <w:r w:rsidRPr="00A46BE2">
        <w:rPr>
          <w:lang w:val="en-GB"/>
          <w:rPrChange w:id="855" w:author="Arnauld Desprets" w:date="2020-04-07T08:45:00Z">
            <w:rPr/>
          </w:rPrChange>
        </w:rPr>
        <w:t xml:space="preserve">Click on </w:t>
      </w:r>
      <w:r w:rsidRPr="00A46BE2">
        <w:rPr>
          <w:rStyle w:val="Emphasis"/>
          <w:lang w:val="en-GB"/>
          <w:rPrChange w:id="856" w:author="Arnauld Desprets" w:date="2020-04-07T08:45:00Z">
            <w:rPr>
              <w:rStyle w:val="Emphasis"/>
            </w:rPr>
          </w:rPrChange>
        </w:rPr>
        <w:t>Next</w:t>
      </w:r>
      <w:r w:rsidRPr="00A46BE2">
        <w:rPr>
          <w:lang w:val="en-GB"/>
          <w:rPrChange w:id="857" w:author="Arnauld Desprets" w:date="2020-04-07T08:45:00Z">
            <w:rPr/>
          </w:rPrChange>
        </w:rPr>
        <w:t xml:space="preserve"> button</w:t>
      </w:r>
    </w:p>
    <w:p w14:paraId="00EEBB28" w14:textId="77836B9C" w:rsidR="00D0102B" w:rsidRPr="00A46BE2" w:rsidRDefault="00D0102B" w:rsidP="00D0102B">
      <w:pPr>
        <w:pStyle w:val="NormalWeb"/>
        <w:rPr>
          <w:lang w:val="en-GB"/>
          <w:rPrChange w:id="858" w:author="Arnauld Desprets" w:date="2020-04-07T08:45:00Z">
            <w:rPr/>
          </w:rPrChange>
        </w:rPr>
      </w:pPr>
      <w:r w:rsidRPr="00A46BE2">
        <w:rPr>
          <w:noProof/>
          <w:color w:val="0000FF"/>
          <w:lang w:val="en-GB"/>
          <w:rPrChange w:id="859" w:author="Arnauld Desprets" w:date="2020-04-07T08:45:00Z">
            <w:rPr>
              <w:noProof/>
              <w:color w:val="0000FF"/>
            </w:rPr>
          </w:rPrChange>
        </w:rPr>
        <w:drawing>
          <wp:inline distT="0" distB="0" distL="0" distR="0" wp14:anchorId="17A5DE91" wp14:editId="1F396278">
            <wp:extent cx="5943600" cy="6160135"/>
            <wp:effectExtent l="0" t="0" r="0" b="0"/>
            <wp:docPr id="142" name="Picture 142" descr="Designer New product Information">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igner New product Information">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6160135"/>
                    </a:xfrm>
                    <a:prstGeom prst="rect">
                      <a:avLst/>
                    </a:prstGeom>
                    <a:noFill/>
                    <a:ln>
                      <a:noFill/>
                    </a:ln>
                  </pic:spPr>
                </pic:pic>
              </a:graphicData>
            </a:graphic>
          </wp:inline>
        </w:drawing>
      </w:r>
    </w:p>
    <w:p w14:paraId="618EA74D" w14:textId="77777777" w:rsidR="00D0102B" w:rsidRPr="00A46BE2" w:rsidRDefault="00D0102B" w:rsidP="00D0102B">
      <w:pPr>
        <w:pStyle w:val="NormalWeb"/>
        <w:rPr>
          <w:lang w:val="en-GB"/>
          <w:rPrChange w:id="860" w:author="Arnauld Desprets" w:date="2020-04-07T08:45:00Z">
            <w:rPr/>
          </w:rPrChange>
        </w:rPr>
      </w:pPr>
      <w:r w:rsidRPr="00A46BE2">
        <w:rPr>
          <w:lang w:val="en-GB"/>
          <w:rPrChange w:id="861" w:author="Arnauld Desprets" w:date="2020-04-07T08:45:00Z">
            <w:rPr/>
          </w:rPrChange>
        </w:rPr>
        <w:t xml:space="preserve">Select the Quote API by clicking on the check box and the click </w:t>
      </w:r>
      <w:r w:rsidRPr="00A46BE2">
        <w:rPr>
          <w:rStyle w:val="Emphasis"/>
          <w:lang w:val="en-GB"/>
          <w:rPrChange w:id="862" w:author="Arnauld Desprets" w:date="2020-04-07T08:45:00Z">
            <w:rPr>
              <w:rStyle w:val="Emphasis"/>
            </w:rPr>
          </w:rPrChange>
        </w:rPr>
        <w:t>Next</w:t>
      </w:r>
      <w:r w:rsidRPr="00A46BE2">
        <w:rPr>
          <w:lang w:val="en-GB"/>
          <w:rPrChange w:id="863" w:author="Arnauld Desprets" w:date="2020-04-07T08:45:00Z">
            <w:rPr/>
          </w:rPrChange>
        </w:rPr>
        <w:t xml:space="preserve"> button.</w:t>
      </w:r>
    </w:p>
    <w:p w14:paraId="38B51089" w14:textId="6D830B05" w:rsidR="00D0102B" w:rsidRPr="00A46BE2" w:rsidRDefault="00D0102B" w:rsidP="00D0102B">
      <w:pPr>
        <w:pStyle w:val="NormalWeb"/>
        <w:rPr>
          <w:lang w:val="en-GB"/>
          <w:rPrChange w:id="864" w:author="Arnauld Desprets" w:date="2020-04-07T08:45:00Z">
            <w:rPr/>
          </w:rPrChange>
        </w:rPr>
      </w:pPr>
      <w:r w:rsidRPr="00A46BE2">
        <w:rPr>
          <w:noProof/>
          <w:color w:val="0000FF"/>
          <w:lang w:val="en-GB"/>
          <w:rPrChange w:id="865" w:author="Arnauld Desprets" w:date="2020-04-07T08:45:00Z">
            <w:rPr>
              <w:noProof/>
              <w:color w:val="0000FF"/>
            </w:rPr>
          </w:rPrChange>
        </w:rPr>
        <w:lastRenderedPageBreak/>
        <w:drawing>
          <wp:inline distT="0" distB="0" distL="0" distR="0" wp14:anchorId="51581905" wp14:editId="10F04B3D">
            <wp:extent cx="5943600" cy="3820795"/>
            <wp:effectExtent l="0" t="0" r="0" b="8255"/>
            <wp:docPr id="141" name="Picture 141" descr="Designer New product Select API">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igner New product Select API">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820795"/>
                    </a:xfrm>
                    <a:prstGeom prst="rect">
                      <a:avLst/>
                    </a:prstGeom>
                    <a:noFill/>
                    <a:ln>
                      <a:noFill/>
                    </a:ln>
                  </pic:spPr>
                </pic:pic>
              </a:graphicData>
            </a:graphic>
          </wp:inline>
        </w:drawing>
      </w:r>
    </w:p>
    <w:p w14:paraId="15483BBA" w14:textId="77777777" w:rsidR="00D0102B" w:rsidRPr="00A46BE2" w:rsidRDefault="00D0102B" w:rsidP="00D0102B">
      <w:pPr>
        <w:pStyle w:val="NormalWeb"/>
        <w:rPr>
          <w:lang w:val="en-GB"/>
          <w:rPrChange w:id="866" w:author="Arnauld Desprets" w:date="2020-04-07T08:45:00Z">
            <w:rPr/>
          </w:rPrChange>
        </w:rPr>
      </w:pPr>
      <w:r w:rsidRPr="00A46BE2">
        <w:rPr>
          <w:lang w:val="en-GB"/>
          <w:rPrChange w:id="867" w:author="Arnauld Desprets" w:date="2020-04-07T08:45:00Z">
            <w:rPr/>
          </w:rPrChange>
        </w:rPr>
        <w:t xml:space="preserve">Change or adjust the plan according your requirements plan and then click on </w:t>
      </w:r>
      <w:r w:rsidRPr="00A46BE2">
        <w:rPr>
          <w:rStyle w:val="Emphasis"/>
          <w:lang w:val="en-GB"/>
          <w:rPrChange w:id="868" w:author="Arnauld Desprets" w:date="2020-04-07T08:45:00Z">
            <w:rPr>
              <w:rStyle w:val="Emphasis"/>
            </w:rPr>
          </w:rPrChange>
        </w:rPr>
        <w:t>Next</w:t>
      </w:r>
      <w:r w:rsidRPr="00A46BE2">
        <w:rPr>
          <w:lang w:val="en-GB"/>
          <w:rPrChange w:id="869" w:author="Arnauld Desprets" w:date="2020-04-07T08:45:00Z">
            <w:rPr/>
          </w:rPrChange>
        </w:rPr>
        <w:t xml:space="preserve"> button.</w:t>
      </w:r>
    </w:p>
    <w:p w14:paraId="0F280DE3" w14:textId="7B42F00B" w:rsidR="00D0102B" w:rsidRPr="00A46BE2" w:rsidRDefault="00D0102B" w:rsidP="00D0102B">
      <w:pPr>
        <w:pStyle w:val="NormalWeb"/>
        <w:rPr>
          <w:lang w:val="en-GB"/>
          <w:rPrChange w:id="870" w:author="Arnauld Desprets" w:date="2020-04-07T08:45:00Z">
            <w:rPr/>
          </w:rPrChange>
        </w:rPr>
      </w:pPr>
      <w:r w:rsidRPr="00A46BE2">
        <w:rPr>
          <w:noProof/>
          <w:color w:val="0000FF"/>
          <w:lang w:val="en-GB"/>
          <w:rPrChange w:id="871" w:author="Arnauld Desprets" w:date="2020-04-07T08:45:00Z">
            <w:rPr>
              <w:noProof/>
              <w:color w:val="0000FF"/>
            </w:rPr>
          </w:rPrChange>
        </w:rPr>
        <w:lastRenderedPageBreak/>
        <w:drawing>
          <wp:inline distT="0" distB="0" distL="0" distR="0" wp14:anchorId="3BC4C56F" wp14:editId="6A813E61">
            <wp:extent cx="5943600" cy="5943600"/>
            <wp:effectExtent l="0" t="0" r="0" b="0"/>
            <wp:docPr id="140" name="Picture 140" descr="Designer New product Select plan">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igner New product Select plan">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EA9839A" w14:textId="77777777" w:rsidR="00D0102B" w:rsidRPr="00A46BE2" w:rsidRDefault="00D0102B" w:rsidP="00D0102B">
      <w:pPr>
        <w:pStyle w:val="NormalWeb"/>
        <w:rPr>
          <w:lang w:val="en-GB"/>
          <w:rPrChange w:id="872" w:author="Arnauld Desprets" w:date="2020-04-07T08:45:00Z">
            <w:rPr/>
          </w:rPrChange>
        </w:rPr>
      </w:pPr>
      <w:r w:rsidRPr="00A46BE2">
        <w:rPr>
          <w:lang w:val="en-GB"/>
          <w:rPrChange w:id="873" w:author="Arnauld Desprets" w:date="2020-04-07T08:45:00Z">
            <w:rPr/>
          </w:rPrChange>
        </w:rPr>
        <w:t xml:space="preserve">Change or adjust the visibility or subscribability according your requirements plan and then click on </w:t>
      </w:r>
      <w:r w:rsidRPr="00A46BE2">
        <w:rPr>
          <w:rStyle w:val="Emphasis"/>
          <w:lang w:val="en-GB"/>
          <w:rPrChange w:id="874" w:author="Arnauld Desprets" w:date="2020-04-07T08:45:00Z">
            <w:rPr>
              <w:rStyle w:val="Emphasis"/>
            </w:rPr>
          </w:rPrChange>
        </w:rPr>
        <w:t>Next</w:t>
      </w:r>
      <w:r w:rsidRPr="00A46BE2">
        <w:rPr>
          <w:lang w:val="en-GB"/>
          <w:rPrChange w:id="875" w:author="Arnauld Desprets" w:date="2020-04-07T08:45:00Z">
            <w:rPr/>
          </w:rPrChange>
        </w:rPr>
        <w:t xml:space="preserve"> button.</w:t>
      </w:r>
    </w:p>
    <w:p w14:paraId="182A5F06" w14:textId="3B06BB64" w:rsidR="00D0102B" w:rsidRPr="00A46BE2" w:rsidRDefault="00D0102B" w:rsidP="00D0102B">
      <w:pPr>
        <w:pStyle w:val="NormalWeb"/>
        <w:rPr>
          <w:lang w:val="en-GB"/>
          <w:rPrChange w:id="876" w:author="Arnauld Desprets" w:date="2020-04-07T08:45:00Z">
            <w:rPr/>
          </w:rPrChange>
        </w:rPr>
      </w:pPr>
      <w:r w:rsidRPr="00A46BE2">
        <w:rPr>
          <w:noProof/>
          <w:color w:val="0000FF"/>
          <w:lang w:val="en-GB"/>
          <w:rPrChange w:id="877" w:author="Arnauld Desprets" w:date="2020-04-07T08:45:00Z">
            <w:rPr>
              <w:noProof/>
              <w:color w:val="0000FF"/>
            </w:rPr>
          </w:rPrChange>
        </w:rPr>
        <w:lastRenderedPageBreak/>
        <w:drawing>
          <wp:inline distT="0" distB="0" distL="0" distR="0" wp14:anchorId="06D70D64" wp14:editId="06B07860">
            <wp:extent cx="5943600" cy="5730875"/>
            <wp:effectExtent l="0" t="0" r="0" b="3175"/>
            <wp:docPr id="139" name="Picture 139" descr="Designer New product Select visibility">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igner New product Select visibility">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730875"/>
                    </a:xfrm>
                    <a:prstGeom prst="rect">
                      <a:avLst/>
                    </a:prstGeom>
                    <a:noFill/>
                    <a:ln>
                      <a:noFill/>
                    </a:ln>
                  </pic:spPr>
                </pic:pic>
              </a:graphicData>
            </a:graphic>
          </wp:inline>
        </w:drawing>
      </w:r>
    </w:p>
    <w:p w14:paraId="2C8C25E0" w14:textId="77777777" w:rsidR="00D0102B" w:rsidRPr="00A46BE2" w:rsidRDefault="00D0102B" w:rsidP="00D0102B">
      <w:pPr>
        <w:pStyle w:val="NormalWeb"/>
        <w:rPr>
          <w:lang w:val="en-GB"/>
          <w:rPrChange w:id="878" w:author="Arnauld Desprets" w:date="2020-04-07T08:45:00Z">
            <w:rPr/>
          </w:rPrChange>
        </w:rPr>
      </w:pPr>
      <w:r w:rsidRPr="00A46BE2">
        <w:rPr>
          <w:lang w:val="en-GB"/>
          <w:rPrChange w:id="879" w:author="Arnauld Desprets" w:date="2020-04-07T08:45:00Z">
            <w:rPr/>
          </w:rPrChange>
        </w:rPr>
        <w:t xml:space="preserve">click on </w:t>
      </w:r>
      <w:r w:rsidRPr="00A46BE2">
        <w:rPr>
          <w:rStyle w:val="Emphasis"/>
          <w:lang w:val="en-GB"/>
          <w:rPrChange w:id="880" w:author="Arnauld Desprets" w:date="2020-04-07T08:45:00Z">
            <w:rPr>
              <w:rStyle w:val="Emphasis"/>
            </w:rPr>
          </w:rPrChange>
        </w:rPr>
        <w:t>Edit Product</w:t>
      </w:r>
      <w:r w:rsidRPr="00A46BE2">
        <w:rPr>
          <w:lang w:val="en-GB"/>
          <w:rPrChange w:id="881" w:author="Arnauld Desprets" w:date="2020-04-07T08:45:00Z">
            <w:rPr/>
          </w:rPrChange>
        </w:rPr>
        <w:t xml:space="preserve"> button.</w:t>
      </w:r>
    </w:p>
    <w:p w14:paraId="1795BACC" w14:textId="79A9ABE3" w:rsidR="00D0102B" w:rsidRPr="00A46BE2" w:rsidRDefault="00D0102B" w:rsidP="00D0102B">
      <w:pPr>
        <w:pStyle w:val="NormalWeb"/>
        <w:rPr>
          <w:lang w:val="en-GB"/>
          <w:rPrChange w:id="882" w:author="Arnauld Desprets" w:date="2020-04-07T08:45:00Z">
            <w:rPr/>
          </w:rPrChange>
        </w:rPr>
      </w:pPr>
      <w:r w:rsidRPr="00A46BE2">
        <w:rPr>
          <w:noProof/>
          <w:color w:val="0000FF"/>
          <w:lang w:val="en-GB"/>
          <w:rPrChange w:id="883" w:author="Arnauld Desprets" w:date="2020-04-07T08:45:00Z">
            <w:rPr>
              <w:noProof/>
              <w:color w:val="0000FF"/>
            </w:rPr>
          </w:rPrChange>
        </w:rPr>
        <w:lastRenderedPageBreak/>
        <w:drawing>
          <wp:inline distT="0" distB="0" distL="0" distR="0" wp14:anchorId="0329758C" wp14:editId="1C0EAA58">
            <wp:extent cx="5943600" cy="4311650"/>
            <wp:effectExtent l="0" t="0" r="0" b="0"/>
            <wp:docPr id="138" name="Picture 138" descr="Designer New product Done">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igner New product Done">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311650"/>
                    </a:xfrm>
                    <a:prstGeom prst="rect">
                      <a:avLst/>
                    </a:prstGeom>
                    <a:noFill/>
                    <a:ln>
                      <a:noFill/>
                    </a:ln>
                  </pic:spPr>
                </pic:pic>
              </a:graphicData>
            </a:graphic>
          </wp:inline>
        </w:drawing>
      </w:r>
    </w:p>
    <w:p w14:paraId="662BF554" w14:textId="77777777" w:rsidR="00D0102B" w:rsidRPr="00A46BE2" w:rsidRDefault="00D0102B" w:rsidP="00D0102B">
      <w:pPr>
        <w:pStyle w:val="NormalWeb"/>
        <w:rPr>
          <w:lang w:val="en-GB"/>
          <w:rPrChange w:id="884" w:author="Arnauld Desprets" w:date="2020-04-07T08:45:00Z">
            <w:rPr/>
          </w:rPrChange>
        </w:rPr>
      </w:pPr>
      <w:r w:rsidRPr="00A46BE2">
        <w:rPr>
          <w:lang w:val="en-GB"/>
          <w:rPrChange w:id="885" w:author="Arnauld Desprets" w:date="2020-04-07T08:45:00Z">
            <w:rPr/>
          </w:rPrChange>
        </w:rPr>
        <w:t xml:space="preserve">We want to publish the API on the remote manager. So first, we start to add this manager to the Designer so we can choose where we want to deploy the product. We click on the </w:t>
      </w:r>
      <w:r w:rsidRPr="00A46BE2">
        <w:rPr>
          <w:rStyle w:val="Emphasis"/>
          <w:lang w:val="en-GB"/>
          <w:rPrChange w:id="886" w:author="Arnauld Desprets" w:date="2020-04-07T08:45:00Z">
            <w:rPr>
              <w:rStyle w:val="Emphasis"/>
            </w:rPr>
          </w:rPrChange>
        </w:rPr>
        <w:t>Switch cloud connection</w:t>
      </w:r>
      <w:r w:rsidRPr="00A46BE2">
        <w:rPr>
          <w:lang w:val="en-GB"/>
          <w:rPrChange w:id="887" w:author="Arnauld Desprets" w:date="2020-04-07T08:45:00Z">
            <w:rPr/>
          </w:rPrChange>
        </w:rPr>
        <w:t xml:space="preserve"> link at the top of the window and then click on </w:t>
      </w:r>
      <w:r w:rsidRPr="00A46BE2">
        <w:rPr>
          <w:rStyle w:val="Emphasis"/>
          <w:lang w:val="en-GB"/>
          <w:rPrChange w:id="888" w:author="Arnauld Desprets" w:date="2020-04-07T08:45:00Z">
            <w:rPr>
              <w:rStyle w:val="Emphasis"/>
            </w:rPr>
          </w:rPrChange>
        </w:rPr>
        <w:t>Add Another Cloud</w:t>
      </w:r>
      <w:r w:rsidRPr="00A46BE2">
        <w:rPr>
          <w:lang w:val="en-GB"/>
          <w:rPrChange w:id="889" w:author="Arnauld Desprets" w:date="2020-04-07T08:45:00Z">
            <w:rPr/>
          </w:rPrChange>
        </w:rPr>
        <w:t xml:space="preserve"> button. Enter the URL of the remote manager, in my case, </w:t>
      </w:r>
      <w:r w:rsidR="00A46BE2" w:rsidRPr="00A46BE2">
        <w:rPr>
          <w:lang w:val="en-GB"/>
          <w:rPrChange w:id="890" w:author="Arnauld Desprets" w:date="2020-04-07T08:45:00Z">
            <w:rPr/>
          </w:rPrChange>
        </w:rPr>
        <w:fldChar w:fldCharType="begin"/>
      </w:r>
      <w:r w:rsidR="00A46BE2" w:rsidRPr="00A46BE2">
        <w:rPr>
          <w:lang w:val="en-GB"/>
          <w:rPrChange w:id="891" w:author="Arnauld Desprets" w:date="2020-04-07T08:45:00Z">
            <w:rPr/>
          </w:rPrChange>
        </w:rPr>
        <w:instrText xml:space="preserve"> HYPERLINK "https://manager.159.8.70.38.xip.io" </w:instrText>
      </w:r>
      <w:r w:rsidR="00A46BE2" w:rsidRPr="00A46BE2">
        <w:rPr>
          <w:lang w:val="en-GB"/>
          <w:rPrChange w:id="892" w:author="Arnauld Desprets" w:date="2020-04-07T08:45:00Z">
            <w:rPr/>
          </w:rPrChange>
        </w:rPr>
        <w:fldChar w:fldCharType="separate"/>
      </w:r>
      <w:r w:rsidRPr="00A46BE2">
        <w:rPr>
          <w:rStyle w:val="Hyperlink"/>
          <w:lang w:val="en-GB"/>
          <w:rPrChange w:id="893" w:author="Arnauld Desprets" w:date="2020-04-07T08:45:00Z">
            <w:rPr>
              <w:rStyle w:val="Hyperlink"/>
            </w:rPr>
          </w:rPrChange>
        </w:rPr>
        <w:t>https://manager.159.8.70.38.xip.io</w:t>
      </w:r>
      <w:r w:rsidR="00A46BE2" w:rsidRPr="00A46BE2">
        <w:rPr>
          <w:rStyle w:val="Hyperlink"/>
          <w:lang w:val="en-GB"/>
          <w:rPrChange w:id="894" w:author="Arnauld Desprets" w:date="2020-04-07T08:45:00Z">
            <w:rPr>
              <w:rStyle w:val="Hyperlink"/>
            </w:rPr>
          </w:rPrChange>
        </w:rPr>
        <w:fldChar w:fldCharType="end"/>
      </w:r>
      <w:r w:rsidRPr="00A46BE2">
        <w:rPr>
          <w:lang w:val="en-GB"/>
          <w:rPrChange w:id="895" w:author="Arnauld Desprets" w:date="2020-04-07T08:45:00Z">
            <w:rPr/>
          </w:rPrChange>
        </w:rPr>
        <w:t>, then enter the credentials to access the organization you work with.</w:t>
      </w:r>
    </w:p>
    <w:p w14:paraId="3F6F93D2" w14:textId="77777777" w:rsidR="00D0102B" w:rsidRPr="00A46BE2" w:rsidRDefault="00D0102B" w:rsidP="00D0102B">
      <w:pPr>
        <w:pStyle w:val="NormalWeb"/>
        <w:rPr>
          <w:lang w:val="en-GB"/>
          <w:rPrChange w:id="896" w:author="Arnauld Desprets" w:date="2020-04-07T08:45:00Z">
            <w:rPr/>
          </w:rPrChange>
        </w:rPr>
      </w:pPr>
      <w:r w:rsidRPr="00A46BE2">
        <w:rPr>
          <w:lang w:val="en-GB"/>
          <w:rPrChange w:id="897" w:author="Arnauld Desprets" w:date="2020-04-07T08:45:00Z">
            <w:rPr/>
          </w:rPrChange>
        </w:rPr>
        <w:t>We publish the API, by clicking on the Develop icon, then clicking on the ... close to the new product and select Publish.</w:t>
      </w:r>
    </w:p>
    <w:p w14:paraId="3686C63E" w14:textId="389FAFDD" w:rsidR="00D0102B" w:rsidRPr="00A46BE2" w:rsidRDefault="00D0102B" w:rsidP="00D0102B">
      <w:pPr>
        <w:pStyle w:val="NormalWeb"/>
        <w:rPr>
          <w:lang w:val="en-GB"/>
          <w:rPrChange w:id="898" w:author="Arnauld Desprets" w:date="2020-04-07T08:45:00Z">
            <w:rPr/>
          </w:rPrChange>
        </w:rPr>
      </w:pPr>
      <w:r w:rsidRPr="00A46BE2">
        <w:rPr>
          <w:noProof/>
          <w:color w:val="0000FF"/>
          <w:lang w:val="en-GB"/>
          <w:rPrChange w:id="899" w:author="Arnauld Desprets" w:date="2020-04-07T08:45:00Z">
            <w:rPr>
              <w:noProof/>
              <w:color w:val="0000FF"/>
            </w:rPr>
          </w:rPrChange>
        </w:rPr>
        <w:lastRenderedPageBreak/>
        <w:drawing>
          <wp:inline distT="0" distB="0" distL="0" distR="0" wp14:anchorId="688F2285" wp14:editId="3F18E1EA">
            <wp:extent cx="5943600" cy="2929255"/>
            <wp:effectExtent l="0" t="0" r="0" b="4445"/>
            <wp:docPr id="137" name="Picture 137" descr="Designer Quote product publish">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igner Quote product publish">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929255"/>
                    </a:xfrm>
                    <a:prstGeom prst="rect">
                      <a:avLst/>
                    </a:prstGeom>
                    <a:noFill/>
                    <a:ln>
                      <a:noFill/>
                    </a:ln>
                  </pic:spPr>
                </pic:pic>
              </a:graphicData>
            </a:graphic>
          </wp:inline>
        </w:drawing>
      </w:r>
    </w:p>
    <w:p w14:paraId="6B700207" w14:textId="77777777" w:rsidR="00D0102B" w:rsidRPr="00A46BE2" w:rsidRDefault="00D0102B" w:rsidP="00D0102B">
      <w:pPr>
        <w:pStyle w:val="NormalWeb"/>
        <w:rPr>
          <w:lang w:val="en-GB"/>
          <w:rPrChange w:id="900" w:author="Arnauld Desprets" w:date="2020-04-07T08:45:00Z">
            <w:rPr/>
          </w:rPrChange>
        </w:rPr>
      </w:pPr>
      <w:r w:rsidRPr="00A46BE2">
        <w:rPr>
          <w:lang w:val="en-GB"/>
          <w:rPrChange w:id="901" w:author="Arnauld Desprets" w:date="2020-04-07T08:45:00Z">
            <w:rPr/>
          </w:rPrChange>
        </w:rPr>
        <w:t xml:space="preserve">Then click on the </w:t>
      </w:r>
      <w:r w:rsidRPr="00A46BE2">
        <w:rPr>
          <w:rStyle w:val="Emphasis"/>
          <w:lang w:val="en-GB"/>
          <w:rPrChange w:id="902" w:author="Arnauld Desprets" w:date="2020-04-07T08:45:00Z">
            <w:rPr>
              <w:rStyle w:val="Emphasis"/>
            </w:rPr>
          </w:rPrChange>
        </w:rPr>
        <w:t>Publish</w:t>
      </w:r>
      <w:r w:rsidRPr="00A46BE2">
        <w:rPr>
          <w:lang w:val="en-GB"/>
          <w:rPrChange w:id="903" w:author="Arnauld Desprets" w:date="2020-04-07T08:45:00Z">
            <w:rPr/>
          </w:rPrChange>
        </w:rPr>
        <w:t xml:space="preserve"> button.</w:t>
      </w:r>
    </w:p>
    <w:p w14:paraId="430AA7A6" w14:textId="496D78D5" w:rsidR="00D0102B" w:rsidRPr="00A46BE2" w:rsidRDefault="00D0102B" w:rsidP="00D0102B">
      <w:pPr>
        <w:pStyle w:val="NormalWeb"/>
        <w:rPr>
          <w:lang w:val="en-GB"/>
          <w:rPrChange w:id="904" w:author="Arnauld Desprets" w:date="2020-04-07T08:45:00Z">
            <w:rPr/>
          </w:rPrChange>
        </w:rPr>
      </w:pPr>
      <w:r w:rsidRPr="00A46BE2">
        <w:rPr>
          <w:noProof/>
          <w:color w:val="0000FF"/>
          <w:lang w:val="en-GB"/>
          <w:rPrChange w:id="905" w:author="Arnauld Desprets" w:date="2020-04-07T08:45:00Z">
            <w:rPr>
              <w:noProof/>
              <w:color w:val="0000FF"/>
            </w:rPr>
          </w:rPrChange>
        </w:rPr>
        <w:drawing>
          <wp:inline distT="0" distB="0" distL="0" distR="0" wp14:anchorId="562C3E08" wp14:editId="0A6114F4">
            <wp:extent cx="5943600" cy="3561080"/>
            <wp:effectExtent l="0" t="0" r="0" b="1270"/>
            <wp:docPr id="136" name="Picture 136" descr="Designer Quote product publish done">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igner Quote product publish done">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561080"/>
                    </a:xfrm>
                    <a:prstGeom prst="rect">
                      <a:avLst/>
                    </a:prstGeom>
                    <a:noFill/>
                    <a:ln>
                      <a:noFill/>
                    </a:ln>
                  </pic:spPr>
                </pic:pic>
              </a:graphicData>
            </a:graphic>
          </wp:inline>
        </w:drawing>
      </w:r>
    </w:p>
    <w:p w14:paraId="0ACE74BB" w14:textId="77777777" w:rsidR="00D0102B" w:rsidRPr="00A46BE2" w:rsidRDefault="00D0102B" w:rsidP="00D0102B">
      <w:pPr>
        <w:pStyle w:val="NormalWeb"/>
        <w:rPr>
          <w:lang w:val="en-GB"/>
          <w:rPrChange w:id="906" w:author="Arnauld Desprets" w:date="2020-04-07T08:45:00Z">
            <w:rPr/>
          </w:rPrChange>
        </w:rPr>
      </w:pPr>
      <w:r w:rsidRPr="00A46BE2">
        <w:rPr>
          <w:lang w:val="en-GB"/>
          <w:rPrChange w:id="907" w:author="Arnauld Desprets" w:date="2020-04-07T08:45:00Z">
            <w:rPr/>
          </w:rPrChange>
        </w:rPr>
        <w:t>We can check on the remote Manager that the Product containing the Quote API has been correctly published.</w:t>
      </w:r>
    </w:p>
    <w:p w14:paraId="2D60F337" w14:textId="03618F6C" w:rsidR="00D0102B" w:rsidRPr="00A46BE2" w:rsidRDefault="00D0102B" w:rsidP="00D0102B">
      <w:pPr>
        <w:pStyle w:val="NormalWeb"/>
        <w:rPr>
          <w:lang w:val="en-GB"/>
          <w:rPrChange w:id="908" w:author="Arnauld Desprets" w:date="2020-04-07T08:45:00Z">
            <w:rPr/>
          </w:rPrChange>
        </w:rPr>
      </w:pPr>
      <w:r w:rsidRPr="00A46BE2">
        <w:rPr>
          <w:noProof/>
          <w:color w:val="0000FF"/>
          <w:lang w:val="en-GB"/>
          <w:rPrChange w:id="909" w:author="Arnauld Desprets" w:date="2020-04-07T08:45:00Z">
            <w:rPr>
              <w:noProof/>
              <w:color w:val="0000FF"/>
            </w:rPr>
          </w:rPrChange>
        </w:rPr>
        <w:lastRenderedPageBreak/>
        <w:drawing>
          <wp:inline distT="0" distB="0" distL="0" distR="0" wp14:anchorId="7A549118" wp14:editId="0705C4F5">
            <wp:extent cx="5943600" cy="1978660"/>
            <wp:effectExtent l="0" t="0" r="0" b="2540"/>
            <wp:docPr id="135" name="Picture 135" descr="Designer Quote product publish remote">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igner Quote product publish remote">
                      <a:hlinkClick r:id="rId87" tgtFrame="&quot;_blank&quot;"/>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1978660"/>
                    </a:xfrm>
                    <a:prstGeom prst="rect">
                      <a:avLst/>
                    </a:prstGeom>
                    <a:noFill/>
                    <a:ln>
                      <a:noFill/>
                    </a:ln>
                  </pic:spPr>
                </pic:pic>
              </a:graphicData>
            </a:graphic>
          </wp:inline>
        </w:drawing>
      </w:r>
    </w:p>
    <w:p w14:paraId="7B5F512E" w14:textId="77777777" w:rsidR="00D0102B" w:rsidRPr="00A46BE2" w:rsidRDefault="00D0102B" w:rsidP="00D0102B">
      <w:pPr>
        <w:pStyle w:val="NormalWeb"/>
        <w:rPr>
          <w:lang w:val="en-GB"/>
          <w:rPrChange w:id="910" w:author="Arnauld Desprets" w:date="2020-04-07T08:45:00Z">
            <w:rPr/>
          </w:rPrChange>
        </w:rPr>
      </w:pPr>
      <w:r w:rsidRPr="00A46BE2">
        <w:rPr>
          <w:lang w:val="en-GB"/>
          <w:rPrChange w:id="911" w:author="Arnauld Desprets" w:date="2020-04-07T08:45:00Z">
            <w:rPr/>
          </w:rPrChange>
        </w:rPr>
        <w:t>We want to automate the publishing and do not use the Designer and instead the CLI.</w:t>
      </w:r>
    </w:p>
    <w:p w14:paraId="12BA4780" w14:textId="77777777" w:rsidR="00D0102B" w:rsidRPr="00A46BE2" w:rsidRDefault="00D0102B" w:rsidP="00D0102B">
      <w:pPr>
        <w:pStyle w:val="NormalWeb"/>
        <w:rPr>
          <w:lang w:val="en-GB"/>
          <w:rPrChange w:id="912" w:author="Arnauld Desprets" w:date="2020-04-07T08:45:00Z">
            <w:rPr/>
          </w:rPrChange>
        </w:rPr>
      </w:pPr>
      <w:r w:rsidRPr="00A46BE2">
        <w:rPr>
          <w:rStyle w:val="Strong"/>
          <w:lang w:val="en-GB"/>
          <w:rPrChange w:id="913" w:author="Arnauld Desprets" w:date="2020-04-07T08:45:00Z">
            <w:rPr>
              <w:rStyle w:val="Strong"/>
            </w:rPr>
          </w:rPrChange>
        </w:rPr>
        <w:t>Hint:</w:t>
      </w:r>
      <w:r w:rsidRPr="00A46BE2">
        <w:rPr>
          <w:lang w:val="en-GB"/>
          <w:rPrChange w:id="914" w:author="Arnauld Desprets" w:date="2020-04-07T08:45:00Z">
            <w:rPr/>
          </w:rPrChange>
        </w:rPr>
        <w:t xml:space="preserve"> If you want to use the REST API, it is easy to use the CLI with the --debug option at the end. This will show you exactly the REST commands issued under the cover.</w:t>
      </w:r>
    </w:p>
    <w:p w14:paraId="0F55C1A9" w14:textId="77777777" w:rsidR="00D0102B" w:rsidRPr="00A46BE2" w:rsidRDefault="00D0102B" w:rsidP="00D0102B">
      <w:pPr>
        <w:pStyle w:val="NormalWeb"/>
        <w:rPr>
          <w:lang w:val="en-GB"/>
          <w:rPrChange w:id="915" w:author="Arnauld Desprets" w:date="2020-04-07T08:45:00Z">
            <w:rPr/>
          </w:rPrChange>
        </w:rPr>
      </w:pPr>
      <w:r w:rsidRPr="00A46BE2">
        <w:rPr>
          <w:lang w:val="en-GB"/>
          <w:rPrChange w:id="916" w:author="Arnauld Desprets" w:date="2020-04-07T08:45:00Z">
            <w:rPr/>
          </w:rPrChange>
        </w:rPr>
        <w:t>For example:</w:t>
      </w:r>
    </w:p>
    <w:p w14:paraId="67F320CC" w14:textId="77777777" w:rsidR="00D0102B" w:rsidRPr="00A46BE2" w:rsidRDefault="00D0102B" w:rsidP="00D0102B">
      <w:pPr>
        <w:pStyle w:val="HTMLPreformatted"/>
        <w:rPr>
          <w:rStyle w:val="HTMLCode"/>
          <w:lang w:val="en-GB"/>
          <w:rPrChange w:id="917" w:author="Arnauld Desprets" w:date="2020-04-07T08:45:00Z">
            <w:rPr>
              <w:rStyle w:val="HTMLCode"/>
            </w:rPr>
          </w:rPrChange>
        </w:rPr>
      </w:pPr>
      <w:r w:rsidRPr="00A46BE2">
        <w:rPr>
          <w:rStyle w:val="HTMLCode"/>
          <w:lang w:val="en-GB"/>
          <w:rPrChange w:id="918" w:author="Arnauld Desprets" w:date="2020-04-07T08:45:00Z">
            <w:rPr>
              <w:rStyle w:val="HTMLCode"/>
            </w:rPr>
          </w:rPrChange>
        </w:rPr>
        <w:t>apic login -s manager.159.8.70.38.xip.io -u org1owner -p ******** -r provider/default-idp-2 --debug</w:t>
      </w:r>
    </w:p>
    <w:p w14:paraId="753E18FC" w14:textId="77777777" w:rsidR="00D0102B" w:rsidRPr="00A46BE2" w:rsidRDefault="00D0102B" w:rsidP="00D0102B">
      <w:pPr>
        <w:pStyle w:val="HTMLPreformatted"/>
        <w:rPr>
          <w:rStyle w:val="HTMLCode"/>
          <w:lang w:val="en-GB"/>
          <w:rPrChange w:id="919" w:author="Arnauld Desprets" w:date="2020-04-07T08:45:00Z">
            <w:rPr>
              <w:rStyle w:val="HTMLCode"/>
            </w:rPr>
          </w:rPrChange>
        </w:rPr>
      </w:pPr>
      <w:r w:rsidRPr="00A46BE2">
        <w:rPr>
          <w:rStyle w:val="HTMLCode"/>
          <w:lang w:val="en-GB"/>
          <w:rPrChange w:id="920" w:author="Arnauld Desprets" w:date="2020-04-07T08:45:00Z">
            <w:rPr>
              <w:rStyle w:val="HTMLCode"/>
            </w:rPr>
          </w:rPrChange>
        </w:rPr>
        <w:t>2020/03/17 07:27:11 CURL:</w:t>
      </w:r>
    </w:p>
    <w:p w14:paraId="6A516472" w14:textId="77777777" w:rsidR="00D0102B" w:rsidRPr="00A46BE2" w:rsidRDefault="00D0102B" w:rsidP="00D0102B">
      <w:pPr>
        <w:pStyle w:val="HTMLPreformatted"/>
        <w:rPr>
          <w:rStyle w:val="HTMLCode"/>
          <w:lang w:val="en-GB"/>
          <w:rPrChange w:id="921" w:author="Arnauld Desprets" w:date="2020-04-07T08:45:00Z">
            <w:rPr>
              <w:rStyle w:val="HTMLCode"/>
            </w:rPr>
          </w:rPrChange>
        </w:rPr>
      </w:pPr>
      <w:r w:rsidRPr="00A46BE2">
        <w:rPr>
          <w:rStyle w:val="HTMLCode"/>
          <w:lang w:val="en-GB"/>
          <w:rPrChange w:id="922" w:author="Arnauld Desprets" w:date="2020-04-07T08:45:00Z">
            <w:rPr>
              <w:rStyle w:val="HTMLCode"/>
            </w:rPr>
          </w:rPrChange>
        </w:rPr>
        <w:t>curl -X 'POST' -d '{"client_id":"599b7aef-8841-4ee2-88a0-84d49c4d6ff2","client_secret":"0ea28423-e73b-47d4-b40e-ddb45c48bb0c","grant_type":"password","password":"********","realm":"provider/default-idp-2","username":"org1owner"}</w:t>
      </w:r>
    </w:p>
    <w:p w14:paraId="4F874EA4" w14:textId="77777777" w:rsidR="00D0102B" w:rsidRPr="00A46BE2" w:rsidRDefault="00D0102B" w:rsidP="00D0102B">
      <w:pPr>
        <w:pStyle w:val="HTMLPreformatted"/>
        <w:rPr>
          <w:rStyle w:val="HTMLCode"/>
          <w:lang w:val="en-GB"/>
          <w:rPrChange w:id="923" w:author="Arnauld Desprets" w:date="2020-04-07T08:45:00Z">
            <w:rPr>
              <w:rStyle w:val="HTMLCode"/>
            </w:rPr>
          </w:rPrChange>
        </w:rPr>
      </w:pPr>
      <w:r w:rsidRPr="00A46BE2">
        <w:rPr>
          <w:rStyle w:val="HTMLCode"/>
          <w:lang w:val="en-GB"/>
          <w:rPrChange w:id="924" w:author="Arnauld Desprets" w:date="2020-04-07T08:45:00Z">
            <w:rPr>
              <w:rStyle w:val="HTMLCode"/>
            </w:rPr>
          </w:rPrChange>
        </w:rPr>
        <w:t>' -H 'Accept: application/json' -H 'Accept-Language: en-us' -H 'Content-Type: application/json' -H 'User-Agent: Toolkit/c81e13c07d3c2c7730827610fcaf08bbec88fe04' -H 'X-Ibm-Client-Id: 599b7aef-8841-4ee2-88a0-84d49c4d6ff2' -H 'X-Ibm-Client-Secret: 0ea28423-e73b-47d4-b40e-ddb45c48bb0c' 'https://manager.159.8.70.38.xip.io/api/token'</w:t>
      </w:r>
    </w:p>
    <w:p w14:paraId="14E0D2A1" w14:textId="77777777" w:rsidR="00D0102B" w:rsidRPr="00A46BE2" w:rsidRDefault="00D0102B" w:rsidP="00D0102B">
      <w:pPr>
        <w:pStyle w:val="HTMLPreformatted"/>
        <w:rPr>
          <w:rStyle w:val="HTMLCode"/>
          <w:lang w:val="en-GB"/>
          <w:rPrChange w:id="925" w:author="Arnauld Desprets" w:date="2020-04-07T08:45:00Z">
            <w:rPr>
              <w:rStyle w:val="HTMLCode"/>
            </w:rPr>
          </w:rPrChange>
        </w:rPr>
      </w:pPr>
    </w:p>
    <w:p w14:paraId="0FFD374B" w14:textId="77777777" w:rsidR="00D0102B" w:rsidRPr="00A46BE2" w:rsidRDefault="00D0102B" w:rsidP="00D0102B">
      <w:pPr>
        <w:pStyle w:val="HTMLPreformatted"/>
        <w:rPr>
          <w:rStyle w:val="HTMLCode"/>
          <w:lang w:val="en-GB"/>
          <w:rPrChange w:id="926" w:author="Arnauld Desprets" w:date="2020-04-07T08:45:00Z">
            <w:rPr>
              <w:rStyle w:val="HTMLCode"/>
            </w:rPr>
          </w:rPrChange>
        </w:rPr>
      </w:pPr>
      <w:r w:rsidRPr="00A46BE2">
        <w:rPr>
          <w:rStyle w:val="HTMLCode"/>
          <w:lang w:val="en-GB"/>
          <w:rPrChange w:id="927" w:author="Arnauld Desprets" w:date="2020-04-07T08:45:00Z">
            <w:rPr>
              <w:rStyle w:val="HTMLCode"/>
            </w:rPr>
          </w:rPrChange>
        </w:rPr>
        <w:t>, Request dump:</w:t>
      </w:r>
    </w:p>
    <w:p w14:paraId="003EF2B2" w14:textId="77777777" w:rsidR="00D0102B" w:rsidRPr="00A46BE2" w:rsidRDefault="00D0102B" w:rsidP="00D0102B">
      <w:pPr>
        <w:pStyle w:val="HTMLPreformatted"/>
        <w:rPr>
          <w:rStyle w:val="HTMLCode"/>
          <w:lang w:val="en-GB"/>
          <w:rPrChange w:id="928" w:author="Arnauld Desprets" w:date="2020-04-07T08:45:00Z">
            <w:rPr>
              <w:rStyle w:val="HTMLCode"/>
            </w:rPr>
          </w:rPrChange>
        </w:rPr>
      </w:pPr>
      <w:r w:rsidRPr="00A46BE2">
        <w:rPr>
          <w:rStyle w:val="HTMLCode"/>
          <w:lang w:val="en-GB"/>
          <w:rPrChange w:id="929" w:author="Arnauld Desprets" w:date="2020-04-07T08:45:00Z">
            <w:rPr>
              <w:rStyle w:val="HTMLCode"/>
            </w:rPr>
          </w:rPrChange>
        </w:rPr>
        <w:t>POST /api/token HTTP/1.1</w:t>
      </w:r>
    </w:p>
    <w:p w14:paraId="09F13DDB" w14:textId="77777777" w:rsidR="00D0102B" w:rsidRPr="00A46BE2" w:rsidRDefault="00D0102B" w:rsidP="00D0102B">
      <w:pPr>
        <w:pStyle w:val="HTMLPreformatted"/>
        <w:rPr>
          <w:rStyle w:val="HTMLCode"/>
          <w:lang w:val="en-GB"/>
          <w:rPrChange w:id="930" w:author="Arnauld Desprets" w:date="2020-04-07T08:45:00Z">
            <w:rPr>
              <w:rStyle w:val="HTMLCode"/>
            </w:rPr>
          </w:rPrChange>
        </w:rPr>
      </w:pPr>
      <w:r w:rsidRPr="00A46BE2">
        <w:rPr>
          <w:rStyle w:val="HTMLCode"/>
          <w:lang w:val="en-GB"/>
          <w:rPrChange w:id="931" w:author="Arnauld Desprets" w:date="2020-04-07T08:45:00Z">
            <w:rPr>
              <w:rStyle w:val="HTMLCode"/>
            </w:rPr>
          </w:rPrChange>
        </w:rPr>
        <w:t>Host: manager.159.8.70.38.xip.io</w:t>
      </w:r>
    </w:p>
    <w:p w14:paraId="06DEADF7" w14:textId="77777777" w:rsidR="00D0102B" w:rsidRPr="00A46BE2" w:rsidRDefault="00D0102B" w:rsidP="00D0102B">
      <w:pPr>
        <w:pStyle w:val="HTMLPreformatted"/>
        <w:rPr>
          <w:rStyle w:val="HTMLCode"/>
          <w:lang w:val="en-GB"/>
          <w:rPrChange w:id="932" w:author="Arnauld Desprets" w:date="2020-04-07T08:45:00Z">
            <w:rPr>
              <w:rStyle w:val="HTMLCode"/>
            </w:rPr>
          </w:rPrChange>
        </w:rPr>
      </w:pPr>
      <w:r w:rsidRPr="00A46BE2">
        <w:rPr>
          <w:rStyle w:val="HTMLCode"/>
          <w:lang w:val="en-GB"/>
          <w:rPrChange w:id="933" w:author="Arnauld Desprets" w:date="2020-04-07T08:45:00Z">
            <w:rPr>
              <w:rStyle w:val="HTMLCode"/>
            </w:rPr>
          </w:rPrChange>
        </w:rPr>
        <w:t>User-Agent: Toolkit/c81e13c07d3c2c7730827610fcaf08bbec88fe04</w:t>
      </w:r>
    </w:p>
    <w:p w14:paraId="27C48F73" w14:textId="77777777" w:rsidR="00D0102B" w:rsidRPr="00A46BE2" w:rsidRDefault="00D0102B" w:rsidP="00D0102B">
      <w:pPr>
        <w:pStyle w:val="HTMLPreformatted"/>
        <w:rPr>
          <w:rStyle w:val="HTMLCode"/>
          <w:lang w:val="en-GB"/>
          <w:rPrChange w:id="934" w:author="Arnauld Desprets" w:date="2020-04-07T08:45:00Z">
            <w:rPr>
              <w:rStyle w:val="HTMLCode"/>
            </w:rPr>
          </w:rPrChange>
        </w:rPr>
      </w:pPr>
      <w:r w:rsidRPr="00A46BE2">
        <w:rPr>
          <w:rStyle w:val="HTMLCode"/>
          <w:lang w:val="en-GB"/>
          <w:rPrChange w:id="935" w:author="Arnauld Desprets" w:date="2020-04-07T08:45:00Z">
            <w:rPr>
              <w:rStyle w:val="HTMLCode"/>
            </w:rPr>
          </w:rPrChange>
        </w:rPr>
        <w:t>Content-Length: 211</w:t>
      </w:r>
    </w:p>
    <w:p w14:paraId="3ABFF83C" w14:textId="77777777" w:rsidR="00D0102B" w:rsidRPr="00A46BE2" w:rsidRDefault="00D0102B" w:rsidP="00D0102B">
      <w:pPr>
        <w:pStyle w:val="HTMLPreformatted"/>
        <w:rPr>
          <w:rStyle w:val="HTMLCode"/>
          <w:lang w:val="en-GB"/>
          <w:rPrChange w:id="936" w:author="Arnauld Desprets" w:date="2020-04-07T08:45:00Z">
            <w:rPr>
              <w:rStyle w:val="HTMLCode"/>
              <w:lang w:val="fr-FR"/>
            </w:rPr>
          </w:rPrChange>
        </w:rPr>
      </w:pPr>
      <w:r w:rsidRPr="00A46BE2">
        <w:rPr>
          <w:rStyle w:val="HTMLCode"/>
          <w:lang w:val="en-GB"/>
          <w:rPrChange w:id="937" w:author="Arnauld Desprets" w:date="2020-04-07T08:45:00Z">
            <w:rPr>
              <w:rStyle w:val="HTMLCode"/>
              <w:lang w:val="fr-FR"/>
            </w:rPr>
          </w:rPrChange>
        </w:rPr>
        <w:t>Accept: application/json</w:t>
      </w:r>
    </w:p>
    <w:p w14:paraId="71A2F75A" w14:textId="77777777" w:rsidR="00D0102B" w:rsidRPr="00A46BE2" w:rsidRDefault="00D0102B" w:rsidP="00D0102B">
      <w:pPr>
        <w:pStyle w:val="HTMLPreformatted"/>
        <w:rPr>
          <w:rStyle w:val="HTMLCode"/>
          <w:lang w:val="en-GB"/>
          <w:rPrChange w:id="938" w:author="Arnauld Desprets" w:date="2020-04-07T08:45:00Z">
            <w:rPr>
              <w:rStyle w:val="HTMLCode"/>
              <w:lang w:val="fr-FR"/>
            </w:rPr>
          </w:rPrChange>
        </w:rPr>
      </w:pPr>
      <w:r w:rsidRPr="00A46BE2">
        <w:rPr>
          <w:rStyle w:val="HTMLCode"/>
          <w:lang w:val="en-GB"/>
          <w:rPrChange w:id="939" w:author="Arnauld Desprets" w:date="2020-04-07T08:45:00Z">
            <w:rPr>
              <w:rStyle w:val="HTMLCode"/>
              <w:lang w:val="fr-FR"/>
            </w:rPr>
          </w:rPrChange>
        </w:rPr>
        <w:t>Accept-Language: en-us</w:t>
      </w:r>
    </w:p>
    <w:p w14:paraId="13F82492" w14:textId="77777777" w:rsidR="00D0102B" w:rsidRPr="00A46BE2" w:rsidRDefault="00D0102B" w:rsidP="00D0102B">
      <w:pPr>
        <w:pStyle w:val="HTMLPreformatted"/>
        <w:rPr>
          <w:rStyle w:val="HTMLCode"/>
          <w:lang w:val="en-GB"/>
          <w:rPrChange w:id="940" w:author="Arnauld Desprets" w:date="2020-04-07T08:45:00Z">
            <w:rPr>
              <w:rStyle w:val="HTMLCode"/>
              <w:lang w:val="fr-FR"/>
            </w:rPr>
          </w:rPrChange>
        </w:rPr>
      </w:pPr>
      <w:r w:rsidRPr="00A46BE2">
        <w:rPr>
          <w:rStyle w:val="HTMLCode"/>
          <w:lang w:val="en-GB"/>
          <w:rPrChange w:id="941" w:author="Arnauld Desprets" w:date="2020-04-07T08:45:00Z">
            <w:rPr>
              <w:rStyle w:val="HTMLCode"/>
              <w:lang w:val="fr-FR"/>
            </w:rPr>
          </w:rPrChange>
        </w:rPr>
        <w:t>Content-Type: application/json</w:t>
      </w:r>
    </w:p>
    <w:p w14:paraId="319FA5AB" w14:textId="77777777" w:rsidR="00D0102B" w:rsidRPr="00A46BE2" w:rsidRDefault="00D0102B" w:rsidP="00D0102B">
      <w:pPr>
        <w:pStyle w:val="HTMLPreformatted"/>
        <w:rPr>
          <w:rStyle w:val="HTMLCode"/>
          <w:lang w:val="en-GB"/>
          <w:rPrChange w:id="942" w:author="Arnauld Desprets" w:date="2020-04-07T08:45:00Z">
            <w:rPr>
              <w:rStyle w:val="HTMLCode"/>
            </w:rPr>
          </w:rPrChange>
        </w:rPr>
      </w:pPr>
      <w:r w:rsidRPr="00A46BE2">
        <w:rPr>
          <w:rStyle w:val="HTMLCode"/>
          <w:lang w:val="en-GB"/>
          <w:rPrChange w:id="943" w:author="Arnauld Desprets" w:date="2020-04-07T08:45:00Z">
            <w:rPr>
              <w:rStyle w:val="HTMLCode"/>
            </w:rPr>
          </w:rPrChange>
        </w:rPr>
        <w:t>X-Ibm-Client-Id: 599b7aef-8841-4ee2-88a0-84d49c4d6ff2</w:t>
      </w:r>
    </w:p>
    <w:p w14:paraId="54A3668A" w14:textId="77777777" w:rsidR="00D0102B" w:rsidRPr="00A46BE2" w:rsidRDefault="00D0102B" w:rsidP="00D0102B">
      <w:pPr>
        <w:pStyle w:val="HTMLPreformatted"/>
        <w:rPr>
          <w:rStyle w:val="HTMLCode"/>
          <w:lang w:val="en-GB"/>
          <w:rPrChange w:id="944" w:author="Arnauld Desprets" w:date="2020-04-07T08:45:00Z">
            <w:rPr>
              <w:rStyle w:val="HTMLCode"/>
            </w:rPr>
          </w:rPrChange>
        </w:rPr>
      </w:pPr>
      <w:r w:rsidRPr="00A46BE2">
        <w:rPr>
          <w:rStyle w:val="HTMLCode"/>
          <w:lang w:val="en-GB"/>
          <w:rPrChange w:id="945" w:author="Arnauld Desprets" w:date="2020-04-07T08:45:00Z">
            <w:rPr>
              <w:rStyle w:val="HTMLCode"/>
            </w:rPr>
          </w:rPrChange>
        </w:rPr>
        <w:t>X-Ibm-Client-Secret: 0ea28423-e73b-47d4-b40e-ddb45c48bb0c</w:t>
      </w:r>
    </w:p>
    <w:p w14:paraId="1BA198AC" w14:textId="77777777" w:rsidR="00D0102B" w:rsidRPr="00A46BE2" w:rsidRDefault="00D0102B" w:rsidP="00D0102B">
      <w:pPr>
        <w:pStyle w:val="HTMLPreformatted"/>
        <w:rPr>
          <w:rStyle w:val="HTMLCode"/>
          <w:lang w:val="en-GB"/>
          <w:rPrChange w:id="946" w:author="Arnauld Desprets" w:date="2020-04-07T08:45:00Z">
            <w:rPr>
              <w:rStyle w:val="HTMLCode"/>
            </w:rPr>
          </w:rPrChange>
        </w:rPr>
      </w:pPr>
      <w:r w:rsidRPr="00A46BE2">
        <w:rPr>
          <w:rStyle w:val="HTMLCode"/>
          <w:lang w:val="en-GB"/>
          <w:rPrChange w:id="947" w:author="Arnauld Desprets" w:date="2020-04-07T08:45:00Z">
            <w:rPr>
              <w:rStyle w:val="HTMLCode"/>
            </w:rPr>
          </w:rPrChange>
        </w:rPr>
        <w:t>Accept-Encoding: gzip</w:t>
      </w:r>
    </w:p>
    <w:p w14:paraId="216ABE7A" w14:textId="77777777" w:rsidR="00D0102B" w:rsidRPr="00A46BE2" w:rsidRDefault="00D0102B" w:rsidP="00D0102B">
      <w:pPr>
        <w:pStyle w:val="HTMLPreformatted"/>
        <w:rPr>
          <w:rStyle w:val="HTMLCode"/>
          <w:lang w:val="en-GB"/>
          <w:rPrChange w:id="948" w:author="Arnauld Desprets" w:date="2020-04-07T08:45:00Z">
            <w:rPr>
              <w:rStyle w:val="HTMLCode"/>
            </w:rPr>
          </w:rPrChange>
        </w:rPr>
      </w:pPr>
    </w:p>
    <w:p w14:paraId="171A0672" w14:textId="77777777" w:rsidR="00D0102B" w:rsidRPr="00A46BE2" w:rsidRDefault="00D0102B" w:rsidP="00D0102B">
      <w:pPr>
        <w:pStyle w:val="HTMLPreformatted"/>
        <w:rPr>
          <w:rStyle w:val="HTMLCode"/>
          <w:lang w:val="en-GB"/>
          <w:rPrChange w:id="949" w:author="Arnauld Desprets" w:date="2020-04-07T08:45:00Z">
            <w:rPr>
              <w:rStyle w:val="HTMLCode"/>
            </w:rPr>
          </w:rPrChange>
        </w:rPr>
      </w:pPr>
    </w:p>
    <w:p w14:paraId="5C75F8C3" w14:textId="77777777" w:rsidR="00D0102B" w:rsidRPr="00A46BE2" w:rsidRDefault="00D0102B" w:rsidP="00D0102B">
      <w:pPr>
        <w:pStyle w:val="HTMLPreformatted"/>
        <w:rPr>
          <w:rStyle w:val="HTMLCode"/>
          <w:lang w:val="en-GB"/>
          <w:rPrChange w:id="950" w:author="Arnauld Desprets" w:date="2020-04-07T08:45:00Z">
            <w:rPr>
              <w:rStyle w:val="HTMLCode"/>
            </w:rPr>
          </w:rPrChange>
        </w:rPr>
      </w:pPr>
      <w:r w:rsidRPr="00A46BE2">
        <w:rPr>
          <w:rStyle w:val="HTMLCode"/>
          <w:lang w:val="en-GB"/>
          <w:rPrChange w:id="951" w:author="Arnauld Desprets" w:date="2020-04-07T08:45:00Z">
            <w:rPr>
              <w:rStyle w:val="HTMLCode"/>
            </w:rPr>
          </w:rPrChange>
        </w:rPr>
        <w:t>, Request body:</w:t>
      </w:r>
    </w:p>
    <w:p w14:paraId="34D53745" w14:textId="77777777" w:rsidR="00D0102B" w:rsidRPr="00A46BE2" w:rsidRDefault="00D0102B" w:rsidP="00D0102B">
      <w:pPr>
        <w:pStyle w:val="HTMLPreformatted"/>
        <w:rPr>
          <w:rStyle w:val="HTMLCode"/>
          <w:lang w:val="en-GB"/>
          <w:rPrChange w:id="952" w:author="Arnauld Desprets" w:date="2020-04-07T08:45:00Z">
            <w:rPr>
              <w:rStyle w:val="HTMLCode"/>
            </w:rPr>
          </w:rPrChange>
        </w:rPr>
      </w:pPr>
      <w:r w:rsidRPr="00A46BE2">
        <w:rPr>
          <w:rStyle w:val="HTMLCode"/>
          <w:lang w:val="en-GB"/>
          <w:rPrChange w:id="953" w:author="Arnauld Desprets" w:date="2020-04-07T08:45:00Z">
            <w:rPr>
              <w:rStyle w:val="HTMLCode"/>
            </w:rPr>
          </w:rPrChange>
        </w:rPr>
        <w:t>{"client_id":"599b7aef-8841-4ee2-88a0-84d49c4d6ff2","client_secret":"0ea28423-e73b-47d4-b40e-ddb45c48bb0c","grant_type":"password","password":"********","realm":"provider/default-idp-2","username":"org1owner"}</w:t>
      </w:r>
    </w:p>
    <w:p w14:paraId="72B61127" w14:textId="77777777" w:rsidR="00D0102B" w:rsidRPr="00A46BE2" w:rsidRDefault="00D0102B" w:rsidP="00D0102B">
      <w:pPr>
        <w:pStyle w:val="HTMLPreformatted"/>
        <w:rPr>
          <w:rStyle w:val="HTMLCode"/>
          <w:lang w:val="en-GB"/>
          <w:rPrChange w:id="954" w:author="Arnauld Desprets" w:date="2020-04-07T08:45:00Z">
            <w:rPr>
              <w:rStyle w:val="HTMLCode"/>
            </w:rPr>
          </w:rPrChange>
        </w:rPr>
      </w:pPr>
    </w:p>
    <w:p w14:paraId="4DBD031F" w14:textId="77777777" w:rsidR="00D0102B" w:rsidRPr="00A46BE2" w:rsidRDefault="00D0102B" w:rsidP="00D0102B">
      <w:pPr>
        <w:pStyle w:val="HTMLPreformatted"/>
        <w:rPr>
          <w:rStyle w:val="HTMLCode"/>
          <w:lang w:val="en-GB"/>
          <w:rPrChange w:id="955" w:author="Arnauld Desprets" w:date="2020-04-07T08:45:00Z">
            <w:rPr>
              <w:rStyle w:val="HTMLCode"/>
            </w:rPr>
          </w:rPrChange>
        </w:rPr>
      </w:pPr>
      <w:r w:rsidRPr="00A46BE2">
        <w:rPr>
          <w:rStyle w:val="HTMLCode"/>
          <w:lang w:val="en-GB"/>
          <w:rPrChange w:id="956" w:author="Arnauld Desprets" w:date="2020-04-07T08:45:00Z">
            <w:rPr>
              <w:rStyle w:val="HTMLCode"/>
            </w:rPr>
          </w:rPrChange>
        </w:rPr>
        <w:t>2020/03/17 07:27:11 Response dump:</w:t>
      </w:r>
    </w:p>
    <w:p w14:paraId="672DA323" w14:textId="77777777" w:rsidR="00D0102B" w:rsidRPr="00A46BE2" w:rsidRDefault="00D0102B" w:rsidP="00D0102B">
      <w:pPr>
        <w:pStyle w:val="HTMLPreformatted"/>
        <w:rPr>
          <w:rStyle w:val="HTMLCode"/>
          <w:lang w:val="en-GB"/>
          <w:rPrChange w:id="957" w:author="Arnauld Desprets" w:date="2020-04-07T08:45:00Z">
            <w:rPr>
              <w:rStyle w:val="HTMLCode"/>
            </w:rPr>
          </w:rPrChange>
        </w:rPr>
      </w:pPr>
      <w:r w:rsidRPr="00A46BE2">
        <w:rPr>
          <w:rStyle w:val="HTMLCode"/>
          <w:lang w:val="en-GB"/>
          <w:rPrChange w:id="958" w:author="Arnauld Desprets" w:date="2020-04-07T08:45:00Z">
            <w:rPr>
              <w:rStyle w:val="HTMLCode"/>
            </w:rPr>
          </w:rPrChange>
        </w:rPr>
        <w:lastRenderedPageBreak/>
        <w:t>HTTP/1.1 200 OK</w:t>
      </w:r>
    </w:p>
    <w:p w14:paraId="5CD85E9D" w14:textId="77777777" w:rsidR="00D0102B" w:rsidRPr="00A46BE2" w:rsidRDefault="00D0102B" w:rsidP="00D0102B">
      <w:pPr>
        <w:pStyle w:val="HTMLPreformatted"/>
        <w:rPr>
          <w:rStyle w:val="HTMLCode"/>
          <w:lang w:val="en-GB"/>
          <w:rPrChange w:id="959" w:author="Arnauld Desprets" w:date="2020-04-07T08:45:00Z">
            <w:rPr>
              <w:rStyle w:val="HTMLCode"/>
            </w:rPr>
          </w:rPrChange>
        </w:rPr>
      </w:pPr>
      <w:r w:rsidRPr="00A46BE2">
        <w:rPr>
          <w:rStyle w:val="HTMLCode"/>
          <w:lang w:val="en-GB"/>
          <w:rPrChange w:id="960" w:author="Arnauld Desprets" w:date="2020-04-07T08:45:00Z">
            <w:rPr>
              <w:rStyle w:val="HTMLCode"/>
            </w:rPr>
          </w:rPrChange>
        </w:rPr>
        <w:t>Transfer-Encoding: chunked</w:t>
      </w:r>
    </w:p>
    <w:p w14:paraId="73B29243" w14:textId="77777777" w:rsidR="00D0102B" w:rsidRPr="00A46BE2" w:rsidRDefault="00D0102B" w:rsidP="00D0102B">
      <w:pPr>
        <w:pStyle w:val="HTMLPreformatted"/>
        <w:rPr>
          <w:rStyle w:val="HTMLCode"/>
          <w:lang w:val="en-GB"/>
          <w:rPrChange w:id="961" w:author="Arnauld Desprets" w:date="2020-04-07T08:45:00Z">
            <w:rPr>
              <w:rStyle w:val="HTMLCode"/>
            </w:rPr>
          </w:rPrChange>
        </w:rPr>
      </w:pPr>
      <w:r w:rsidRPr="00A46BE2">
        <w:rPr>
          <w:rStyle w:val="HTMLCode"/>
          <w:lang w:val="en-GB"/>
          <w:rPrChange w:id="962" w:author="Arnauld Desprets" w:date="2020-04-07T08:45:00Z">
            <w:rPr>
              <w:rStyle w:val="HTMLCode"/>
            </w:rPr>
          </w:rPrChange>
        </w:rPr>
        <w:t>Access-Control-Allow-Credentials: true</w:t>
      </w:r>
    </w:p>
    <w:p w14:paraId="24A1FD64" w14:textId="77777777" w:rsidR="00D0102B" w:rsidRPr="00A46BE2" w:rsidRDefault="00D0102B" w:rsidP="00D0102B">
      <w:pPr>
        <w:pStyle w:val="HTMLPreformatted"/>
        <w:rPr>
          <w:rStyle w:val="HTMLCode"/>
          <w:lang w:val="en-GB"/>
          <w:rPrChange w:id="963" w:author="Arnauld Desprets" w:date="2020-04-07T08:45:00Z">
            <w:rPr>
              <w:rStyle w:val="HTMLCode"/>
            </w:rPr>
          </w:rPrChange>
        </w:rPr>
      </w:pPr>
      <w:r w:rsidRPr="00A46BE2">
        <w:rPr>
          <w:rStyle w:val="HTMLCode"/>
          <w:lang w:val="en-GB"/>
          <w:rPrChange w:id="964" w:author="Arnauld Desprets" w:date="2020-04-07T08:45:00Z">
            <w:rPr>
              <w:rStyle w:val="HTMLCode"/>
            </w:rPr>
          </w:rPrChange>
        </w:rPr>
        <w:t xml:space="preserve">Access-Control-Allow-Headers: </w:t>
      </w:r>
      <w:proofErr w:type="gramStart"/>
      <w:r w:rsidRPr="00A46BE2">
        <w:rPr>
          <w:rStyle w:val="HTMLCode"/>
          <w:lang w:val="en-GB"/>
          <w:rPrChange w:id="965" w:author="Arnauld Desprets" w:date="2020-04-07T08:45:00Z">
            <w:rPr>
              <w:rStyle w:val="HTMLCode"/>
            </w:rPr>
          </w:rPrChange>
        </w:rPr>
        <w:t>DNT,X</w:t>
      </w:r>
      <w:proofErr w:type="gramEnd"/>
      <w:r w:rsidRPr="00A46BE2">
        <w:rPr>
          <w:rStyle w:val="HTMLCode"/>
          <w:lang w:val="en-GB"/>
          <w:rPrChange w:id="966" w:author="Arnauld Desprets" w:date="2020-04-07T08:45:00Z">
            <w:rPr>
              <w:rStyle w:val="HTMLCode"/>
            </w:rPr>
          </w:rPrChange>
        </w:rPr>
        <w:t>-CustomHeader,Keep-Alive,User-Agent,X-Requested-With,If-Modified-Since,Cache-Control,Content-Type,Authorization</w:t>
      </w:r>
    </w:p>
    <w:p w14:paraId="7582B247" w14:textId="77777777" w:rsidR="00D0102B" w:rsidRPr="00A46BE2" w:rsidRDefault="00D0102B" w:rsidP="00D0102B">
      <w:pPr>
        <w:pStyle w:val="HTMLPreformatted"/>
        <w:rPr>
          <w:rStyle w:val="HTMLCode"/>
          <w:lang w:val="en-GB"/>
          <w:rPrChange w:id="967" w:author="Arnauld Desprets" w:date="2020-04-07T08:45:00Z">
            <w:rPr>
              <w:rStyle w:val="HTMLCode"/>
            </w:rPr>
          </w:rPrChange>
        </w:rPr>
      </w:pPr>
      <w:r w:rsidRPr="00A46BE2">
        <w:rPr>
          <w:rStyle w:val="HTMLCode"/>
          <w:lang w:val="en-GB"/>
          <w:rPrChange w:id="968" w:author="Arnauld Desprets" w:date="2020-04-07T08:45:00Z">
            <w:rPr>
              <w:rStyle w:val="HTMLCode"/>
            </w:rPr>
          </w:rPrChange>
        </w:rPr>
        <w:t>Access-Control-Allow-Methods: GET, PUT, POST, DELETE, PATCH, OPTIONS</w:t>
      </w:r>
    </w:p>
    <w:p w14:paraId="31FE3C8A" w14:textId="77777777" w:rsidR="00D0102B" w:rsidRPr="00A46BE2" w:rsidRDefault="00D0102B" w:rsidP="00D0102B">
      <w:pPr>
        <w:pStyle w:val="HTMLPreformatted"/>
        <w:rPr>
          <w:rStyle w:val="HTMLCode"/>
          <w:lang w:val="en-GB"/>
          <w:rPrChange w:id="969" w:author="Arnauld Desprets" w:date="2020-04-07T08:45:00Z">
            <w:rPr>
              <w:rStyle w:val="HTMLCode"/>
            </w:rPr>
          </w:rPrChange>
        </w:rPr>
      </w:pPr>
      <w:r w:rsidRPr="00A46BE2">
        <w:rPr>
          <w:rStyle w:val="HTMLCode"/>
          <w:lang w:val="en-GB"/>
          <w:rPrChange w:id="970" w:author="Arnauld Desprets" w:date="2020-04-07T08:45:00Z">
            <w:rPr>
              <w:rStyle w:val="HTMLCode"/>
            </w:rPr>
          </w:rPrChange>
        </w:rPr>
        <w:t>Access-Control-Allow-Origin: *</w:t>
      </w:r>
    </w:p>
    <w:p w14:paraId="01653F98" w14:textId="77777777" w:rsidR="00D0102B" w:rsidRPr="00A46BE2" w:rsidRDefault="00D0102B" w:rsidP="00D0102B">
      <w:pPr>
        <w:pStyle w:val="HTMLPreformatted"/>
        <w:rPr>
          <w:rStyle w:val="HTMLCode"/>
          <w:lang w:val="en-GB"/>
          <w:rPrChange w:id="971" w:author="Arnauld Desprets" w:date="2020-04-07T08:45:00Z">
            <w:rPr>
              <w:rStyle w:val="HTMLCode"/>
            </w:rPr>
          </w:rPrChange>
        </w:rPr>
      </w:pPr>
      <w:r w:rsidRPr="00A46BE2">
        <w:rPr>
          <w:rStyle w:val="HTMLCode"/>
          <w:lang w:val="en-GB"/>
          <w:rPrChange w:id="972" w:author="Arnauld Desprets" w:date="2020-04-07T08:45:00Z">
            <w:rPr>
              <w:rStyle w:val="HTMLCode"/>
            </w:rPr>
          </w:rPrChange>
        </w:rPr>
        <w:t>Cache-Control: no-store</w:t>
      </w:r>
    </w:p>
    <w:p w14:paraId="24456C4F" w14:textId="77777777" w:rsidR="00D0102B" w:rsidRPr="00A46BE2" w:rsidRDefault="00D0102B" w:rsidP="00D0102B">
      <w:pPr>
        <w:pStyle w:val="HTMLPreformatted"/>
        <w:rPr>
          <w:rStyle w:val="HTMLCode"/>
          <w:lang w:val="en-GB"/>
          <w:rPrChange w:id="973" w:author="Arnauld Desprets" w:date="2020-04-07T08:45:00Z">
            <w:rPr>
              <w:rStyle w:val="HTMLCode"/>
            </w:rPr>
          </w:rPrChange>
        </w:rPr>
      </w:pPr>
      <w:r w:rsidRPr="00A46BE2">
        <w:rPr>
          <w:rStyle w:val="HTMLCode"/>
          <w:lang w:val="en-GB"/>
          <w:rPrChange w:id="974" w:author="Arnauld Desprets" w:date="2020-04-07T08:45:00Z">
            <w:rPr>
              <w:rStyle w:val="HTMLCode"/>
            </w:rPr>
          </w:rPrChange>
        </w:rPr>
        <w:t>Connection: keep-alive</w:t>
      </w:r>
    </w:p>
    <w:p w14:paraId="1658CE1F" w14:textId="77777777" w:rsidR="00D0102B" w:rsidRPr="00A46BE2" w:rsidRDefault="00D0102B" w:rsidP="00D0102B">
      <w:pPr>
        <w:pStyle w:val="HTMLPreformatted"/>
        <w:rPr>
          <w:rStyle w:val="HTMLCode"/>
          <w:lang w:val="en-GB"/>
          <w:rPrChange w:id="975" w:author="Arnauld Desprets" w:date="2020-04-07T08:45:00Z">
            <w:rPr>
              <w:rStyle w:val="HTMLCode"/>
            </w:rPr>
          </w:rPrChange>
        </w:rPr>
      </w:pPr>
      <w:r w:rsidRPr="00A46BE2">
        <w:rPr>
          <w:rStyle w:val="HTMLCode"/>
          <w:lang w:val="en-GB"/>
          <w:rPrChange w:id="976" w:author="Arnauld Desprets" w:date="2020-04-07T08:45:00Z">
            <w:rPr>
              <w:rStyle w:val="HTMLCode"/>
            </w:rPr>
          </w:rPrChange>
        </w:rPr>
        <w:t>Content-Type: application/json; charset=utf-8</w:t>
      </w:r>
    </w:p>
    <w:p w14:paraId="67E83BCF" w14:textId="77777777" w:rsidR="00D0102B" w:rsidRPr="00A46BE2" w:rsidRDefault="00D0102B" w:rsidP="00D0102B">
      <w:pPr>
        <w:pStyle w:val="HTMLPreformatted"/>
        <w:rPr>
          <w:rStyle w:val="HTMLCode"/>
          <w:lang w:val="en-GB"/>
          <w:rPrChange w:id="977" w:author="Arnauld Desprets" w:date="2020-04-07T08:45:00Z">
            <w:rPr>
              <w:rStyle w:val="HTMLCode"/>
            </w:rPr>
          </w:rPrChange>
        </w:rPr>
      </w:pPr>
      <w:r w:rsidRPr="00A46BE2">
        <w:rPr>
          <w:rStyle w:val="HTMLCode"/>
          <w:lang w:val="en-GB"/>
          <w:rPrChange w:id="978" w:author="Arnauld Desprets" w:date="2020-04-07T08:45:00Z">
            <w:rPr>
              <w:rStyle w:val="HTMLCode"/>
            </w:rPr>
          </w:rPrChange>
        </w:rPr>
        <w:t>Date: Tue, 17 Mar 2020 14:27:11 GMT</w:t>
      </w:r>
    </w:p>
    <w:p w14:paraId="534B73C4" w14:textId="77777777" w:rsidR="00D0102B" w:rsidRPr="00A46BE2" w:rsidRDefault="00D0102B" w:rsidP="00D0102B">
      <w:pPr>
        <w:pStyle w:val="HTMLPreformatted"/>
        <w:rPr>
          <w:rStyle w:val="HTMLCode"/>
          <w:lang w:val="en-GB"/>
          <w:rPrChange w:id="979" w:author="Arnauld Desprets" w:date="2020-04-07T08:45:00Z">
            <w:rPr>
              <w:rStyle w:val="HTMLCode"/>
            </w:rPr>
          </w:rPrChange>
        </w:rPr>
      </w:pPr>
      <w:r w:rsidRPr="00A46BE2">
        <w:rPr>
          <w:rStyle w:val="HTMLCode"/>
          <w:lang w:val="en-GB"/>
          <w:rPrChange w:id="980" w:author="Arnauld Desprets" w:date="2020-04-07T08:45:00Z">
            <w:rPr>
              <w:rStyle w:val="HTMLCode"/>
            </w:rPr>
          </w:rPrChange>
        </w:rPr>
        <w:t>Etag: W/"796-uuzjeFcKQJgIb4beYqsTqyRZQww"</w:t>
      </w:r>
    </w:p>
    <w:p w14:paraId="10A4F63B" w14:textId="77777777" w:rsidR="00D0102B" w:rsidRPr="00A46BE2" w:rsidRDefault="00D0102B" w:rsidP="00D0102B">
      <w:pPr>
        <w:pStyle w:val="HTMLPreformatted"/>
        <w:rPr>
          <w:rStyle w:val="HTMLCode"/>
          <w:lang w:val="en-GB"/>
          <w:rPrChange w:id="981" w:author="Arnauld Desprets" w:date="2020-04-07T08:45:00Z">
            <w:rPr>
              <w:rStyle w:val="HTMLCode"/>
            </w:rPr>
          </w:rPrChange>
        </w:rPr>
      </w:pPr>
      <w:r w:rsidRPr="00A46BE2">
        <w:rPr>
          <w:rStyle w:val="HTMLCode"/>
          <w:lang w:val="en-GB"/>
          <w:rPrChange w:id="982" w:author="Arnauld Desprets" w:date="2020-04-07T08:45:00Z">
            <w:rPr>
              <w:rStyle w:val="HTMLCode"/>
            </w:rPr>
          </w:rPrChange>
        </w:rPr>
        <w:t>Pragma: no-cache</w:t>
      </w:r>
    </w:p>
    <w:p w14:paraId="2386E89D" w14:textId="77777777" w:rsidR="00D0102B" w:rsidRPr="00A46BE2" w:rsidRDefault="00D0102B" w:rsidP="00D0102B">
      <w:pPr>
        <w:pStyle w:val="HTMLPreformatted"/>
        <w:rPr>
          <w:rStyle w:val="HTMLCode"/>
          <w:lang w:val="en-GB"/>
          <w:rPrChange w:id="983" w:author="Arnauld Desprets" w:date="2020-04-07T08:45:00Z">
            <w:rPr>
              <w:rStyle w:val="HTMLCode"/>
            </w:rPr>
          </w:rPrChange>
        </w:rPr>
      </w:pPr>
      <w:r w:rsidRPr="00A46BE2">
        <w:rPr>
          <w:rStyle w:val="HTMLCode"/>
          <w:lang w:val="en-GB"/>
          <w:rPrChange w:id="984" w:author="Arnauld Desprets" w:date="2020-04-07T08:45:00Z">
            <w:rPr>
              <w:rStyle w:val="HTMLCode"/>
            </w:rPr>
          </w:rPrChange>
        </w:rPr>
        <w:t xml:space="preserve">Strict-Transport-Security: max-age=31536000; </w:t>
      </w:r>
      <w:proofErr w:type="spellStart"/>
      <w:proofErr w:type="gramStart"/>
      <w:r w:rsidRPr="00A46BE2">
        <w:rPr>
          <w:rStyle w:val="HTMLCode"/>
          <w:lang w:val="en-GB"/>
          <w:rPrChange w:id="985" w:author="Arnauld Desprets" w:date="2020-04-07T08:45:00Z">
            <w:rPr>
              <w:rStyle w:val="HTMLCode"/>
            </w:rPr>
          </w:rPrChange>
        </w:rPr>
        <w:t>includeSubDomains</w:t>
      </w:r>
      <w:proofErr w:type="spellEnd"/>
      <w:r w:rsidRPr="00A46BE2">
        <w:rPr>
          <w:rStyle w:val="HTMLCode"/>
          <w:lang w:val="en-GB"/>
          <w:rPrChange w:id="986" w:author="Arnauld Desprets" w:date="2020-04-07T08:45:00Z">
            <w:rPr>
              <w:rStyle w:val="HTMLCode"/>
            </w:rPr>
          </w:rPrChange>
        </w:rPr>
        <w:t>;</w:t>
      </w:r>
      <w:proofErr w:type="gramEnd"/>
    </w:p>
    <w:p w14:paraId="099684D6" w14:textId="77777777" w:rsidR="00D0102B" w:rsidRPr="00A46BE2" w:rsidRDefault="00D0102B" w:rsidP="00D0102B">
      <w:pPr>
        <w:pStyle w:val="HTMLPreformatted"/>
        <w:rPr>
          <w:rStyle w:val="HTMLCode"/>
          <w:lang w:val="en-GB"/>
          <w:rPrChange w:id="987" w:author="Arnauld Desprets" w:date="2020-04-07T08:45:00Z">
            <w:rPr>
              <w:rStyle w:val="HTMLCode"/>
            </w:rPr>
          </w:rPrChange>
        </w:rPr>
      </w:pPr>
      <w:r w:rsidRPr="00A46BE2">
        <w:rPr>
          <w:rStyle w:val="HTMLCode"/>
          <w:lang w:val="en-GB"/>
          <w:rPrChange w:id="988" w:author="Arnauld Desprets" w:date="2020-04-07T08:45:00Z">
            <w:rPr>
              <w:rStyle w:val="HTMLCode"/>
            </w:rPr>
          </w:rPrChange>
        </w:rPr>
        <w:t>Vary: Accept-Encoding</w:t>
      </w:r>
    </w:p>
    <w:p w14:paraId="6E72C940" w14:textId="77777777" w:rsidR="00D0102B" w:rsidRPr="00A46BE2" w:rsidRDefault="00D0102B" w:rsidP="00D0102B">
      <w:pPr>
        <w:pStyle w:val="HTMLPreformatted"/>
        <w:rPr>
          <w:rStyle w:val="HTMLCode"/>
          <w:lang w:val="en-GB"/>
          <w:rPrChange w:id="989" w:author="Arnauld Desprets" w:date="2020-04-07T08:45:00Z">
            <w:rPr>
              <w:rStyle w:val="HTMLCode"/>
            </w:rPr>
          </w:rPrChange>
        </w:rPr>
      </w:pPr>
      <w:r w:rsidRPr="00A46BE2">
        <w:rPr>
          <w:rStyle w:val="HTMLCode"/>
          <w:lang w:val="en-GB"/>
          <w:rPrChange w:id="990" w:author="Arnauld Desprets" w:date="2020-04-07T08:45:00Z">
            <w:rPr>
              <w:rStyle w:val="HTMLCode"/>
            </w:rPr>
          </w:rPrChange>
        </w:rPr>
        <w:t>X-Request-Id: 6c9542e7c7951b4512235eb5d404740a</w:t>
      </w:r>
    </w:p>
    <w:p w14:paraId="449F8F57" w14:textId="77777777" w:rsidR="00D0102B" w:rsidRPr="00A46BE2" w:rsidRDefault="00D0102B" w:rsidP="00D0102B">
      <w:pPr>
        <w:pStyle w:val="HTMLPreformatted"/>
        <w:rPr>
          <w:rStyle w:val="HTMLCode"/>
          <w:lang w:val="en-GB"/>
          <w:rPrChange w:id="991" w:author="Arnauld Desprets" w:date="2020-04-07T08:45:00Z">
            <w:rPr>
              <w:rStyle w:val="HTMLCode"/>
            </w:rPr>
          </w:rPrChange>
        </w:rPr>
      </w:pPr>
    </w:p>
    <w:p w14:paraId="384AD672" w14:textId="77777777" w:rsidR="00D0102B" w:rsidRPr="00A46BE2" w:rsidRDefault="00D0102B" w:rsidP="00D0102B">
      <w:pPr>
        <w:pStyle w:val="HTMLPreformatted"/>
        <w:rPr>
          <w:rStyle w:val="HTMLCode"/>
          <w:lang w:val="en-GB"/>
          <w:rPrChange w:id="992" w:author="Arnauld Desprets" w:date="2020-04-07T08:45:00Z">
            <w:rPr>
              <w:rStyle w:val="HTMLCode"/>
            </w:rPr>
          </w:rPrChange>
        </w:rPr>
      </w:pPr>
      <w:r w:rsidRPr="00A46BE2">
        <w:rPr>
          <w:rStyle w:val="HTMLCode"/>
          <w:lang w:val="en-GB"/>
          <w:rPrChange w:id="993" w:author="Arnauld Desprets" w:date="2020-04-07T08:45:00Z">
            <w:rPr>
              <w:rStyle w:val="HTMLCode"/>
            </w:rPr>
          </w:rPrChange>
        </w:rPr>
        <w:t>796</w:t>
      </w:r>
    </w:p>
    <w:p w14:paraId="2A11A516" w14:textId="77777777" w:rsidR="00D0102B" w:rsidRPr="00A46BE2" w:rsidRDefault="00D0102B" w:rsidP="00D0102B">
      <w:pPr>
        <w:pStyle w:val="HTMLPreformatted"/>
        <w:rPr>
          <w:rStyle w:val="HTMLCode"/>
          <w:lang w:val="en-GB"/>
          <w:rPrChange w:id="994" w:author="Arnauld Desprets" w:date="2020-04-07T08:45:00Z">
            <w:rPr>
              <w:rStyle w:val="HTMLCode"/>
            </w:rPr>
          </w:rPrChange>
        </w:rPr>
      </w:pPr>
      <w:r w:rsidRPr="00A46BE2">
        <w:rPr>
          <w:rStyle w:val="HTMLCode"/>
          <w:lang w:val="en-GB"/>
          <w:rPrChange w:id="995" w:author="Arnauld Desprets" w:date="2020-04-07T08:45:00Z">
            <w:rPr>
              <w:rStyle w:val="HTMLCode"/>
            </w:rPr>
          </w:rPrChange>
        </w:rPr>
        <w:t>{</w:t>
      </w:r>
    </w:p>
    <w:p w14:paraId="01F71663" w14:textId="77777777" w:rsidR="00D0102B" w:rsidRPr="00A46BE2" w:rsidRDefault="00D0102B" w:rsidP="00D0102B">
      <w:pPr>
        <w:pStyle w:val="HTMLPreformatted"/>
        <w:rPr>
          <w:rStyle w:val="HTMLCode"/>
          <w:lang w:val="en-GB"/>
          <w:rPrChange w:id="996" w:author="Arnauld Desprets" w:date="2020-04-07T08:45:00Z">
            <w:rPr>
              <w:rStyle w:val="HTMLCode"/>
            </w:rPr>
          </w:rPrChange>
        </w:rPr>
      </w:pPr>
      <w:r w:rsidRPr="00A46BE2">
        <w:rPr>
          <w:rStyle w:val="HTMLCode"/>
          <w:lang w:val="en-GB"/>
          <w:rPrChange w:id="997" w:author="Arnauld Desprets" w:date="2020-04-07T08:45:00Z">
            <w:rPr>
              <w:rStyle w:val="HTMLCode"/>
            </w:rPr>
          </w:rPrChange>
        </w:rPr>
        <w:t xml:space="preserve">    "access_token": "eyJhbGciOiJIUzI1NiIsInR5cCI6IkpXVCJ9.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.PJ29zR15LMo1TcpF_qc2iAISRnubNF4MkTD2SfQxnTg",</w:t>
      </w:r>
    </w:p>
    <w:p w14:paraId="7F227BD3" w14:textId="77777777" w:rsidR="00D0102B" w:rsidRPr="00A46BE2" w:rsidRDefault="00D0102B" w:rsidP="00D0102B">
      <w:pPr>
        <w:pStyle w:val="HTMLPreformatted"/>
        <w:rPr>
          <w:rStyle w:val="HTMLCode"/>
          <w:lang w:val="en-GB"/>
          <w:rPrChange w:id="998" w:author="Arnauld Desprets" w:date="2020-04-07T08:45:00Z">
            <w:rPr>
              <w:rStyle w:val="HTMLCode"/>
            </w:rPr>
          </w:rPrChange>
        </w:rPr>
      </w:pPr>
      <w:r w:rsidRPr="00A46BE2">
        <w:rPr>
          <w:rStyle w:val="HTMLCode"/>
          <w:lang w:val="en-GB"/>
          <w:rPrChange w:id="999" w:author="Arnauld Desprets" w:date="2020-04-07T08:45:00Z">
            <w:rPr>
              <w:rStyle w:val="HTMLCode"/>
            </w:rPr>
          </w:rPrChange>
        </w:rPr>
        <w:t xml:space="preserve">    "token_type": "Bearer",</w:t>
      </w:r>
    </w:p>
    <w:p w14:paraId="68F53FC5" w14:textId="77777777" w:rsidR="00D0102B" w:rsidRPr="00A46BE2" w:rsidRDefault="00D0102B" w:rsidP="00D0102B">
      <w:pPr>
        <w:pStyle w:val="HTMLPreformatted"/>
        <w:rPr>
          <w:rStyle w:val="HTMLCode"/>
          <w:lang w:val="en-GB"/>
          <w:rPrChange w:id="1000" w:author="Arnauld Desprets" w:date="2020-04-07T08:45:00Z">
            <w:rPr>
              <w:rStyle w:val="HTMLCode"/>
            </w:rPr>
          </w:rPrChange>
        </w:rPr>
      </w:pPr>
      <w:r w:rsidRPr="00A46BE2">
        <w:rPr>
          <w:rStyle w:val="HTMLCode"/>
          <w:lang w:val="en-GB"/>
          <w:rPrChange w:id="1001" w:author="Arnauld Desprets" w:date="2020-04-07T08:45:00Z">
            <w:rPr>
              <w:rStyle w:val="HTMLCode"/>
            </w:rPr>
          </w:rPrChange>
        </w:rPr>
        <w:t xml:space="preserve">    "expires_in": 28800</w:t>
      </w:r>
    </w:p>
    <w:p w14:paraId="239C4B8C" w14:textId="77777777" w:rsidR="00D0102B" w:rsidRPr="00A46BE2" w:rsidRDefault="00D0102B" w:rsidP="00D0102B">
      <w:pPr>
        <w:pStyle w:val="HTMLPreformatted"/>
        <w:rPr>
          <w:rStyle w:val="HTMLCode"/>
          <w:lang w:val="en-GB"/>
          <w:rPrChange w:id="1002" w:author="Arnauld Desprets" w:date="2020-04-07T08:45:00Z">
            <w:rPr>
              <w:rStyle w:val="HTMLCode"/>
            </w:rPr>
          </w:rPrChange>
        </w:rPr>
      </w:pPr>
      <w:r w:rsidRPr="00A46BE2">
        <w:rPr>
          <w:rStyle w:val="HTMLCode"/>
          <w:lang w:val="en-GB"/>
          <w:rPrChange w:id="1003" w:author="Arnauld Desprets" w:date="2020-04-07T08:45:00Z">
            <w:rPr>
              <w:rStyle w:val="HTMLCode"/>
            </w:rPr>
          </w:rPrChange>
        </w:rPr>
        <w:t>}</w:t>
      </w:r>
    </w:p>
    <w:p w14:paraId="3E0B11AD" w14:textId="77777777" w:rsidR="00D0102B" w:rsidRPr="00A46BE2" w:rsidRDefault="00D0102B" w:rsidP="00D0102B">
      <w:pPr>
        <w:pStyle w:val="HTMLPreformatted"/>
        <w:rPr>
          <w:rStyle w:val="HTMLCode"/>
          <w:lang w:val="en-GB"/>
          <w:rPrChange w:id="1004" w:author="Arnauld Desprets" w:date="2020-04-07T08:45:00Z">
            <w:rPr>
              <w:rStyle w:val="HTMLCode"/>
            </w:rPr>
          </w:rPrChange>
        </w:rPr>
      </w:pPr>
      <w:r w:rsidRPr="00A46BE2">
        <w:rPr>
          <w:rStyle w:val="HTMLCode"/>
          <w:lang w:val="en-GB"/>
          <w:rPrChange w:id="1005" w:author="Arnauld Desprets" w:date="2020-04-07T08:45:00Z">
            <w:rPr>
              <w:rStyle w:val="HTMLCode"/>
            </w:rPr>
          </w:rPrChange>
        </w:rPr>
        <w:t>0</w:t>
      </w:r>
    </w:p>
    <w:p w14:paraId="49B1EF31" w14:textId="77777777" w:rsidR="00D0102B" w:rsidRPr="00A46BE2" w:rsidRDefault="00D0102B" w:rsidP="00D0102B">
      <w:pPr>
        <w:pStyle w:val="HTMLPreformatted"/>
        <w:rPr>
          <w:rStyle w:val="HTMLCode"/>
          <w:lang w:val="en-GB"/>
          <w:rPrChange w:id="1006" w:author="Arnauld Desprets" w:date="2020-04-07T08:45:00Z">
            <w:rPr>
              <w:rStyle w:val="HTMLCode"/>
            </w:rPr>
          </w:rPrChange>
        </w:rPr>
      </w:pPr>
    </w:p>
    <w:p w14:paraId="4A32005E" w14:textId="77777777" w:rsidR="00D0102B" w:rsidRPr="00A46BE2" w:rsidRDefault="00D0102B" w:rsidP="00D0102B">
      <w:pPr>
        <w:pStyle w:val="HTMLPreformatted"/>
        <w:rPr>
          <w:rStyle w:val="HTMLCode"/>
          <w:lang w:val="en-GB"/>
          <w:rPrChange w:id="1007" w:author="Arnauld Desprets" w:date="2020-04-07T08:45:00Z">
            <w:rPr>
              <w:rStyle w:val="HTMLCode"/>
            </w:rPr>
          </w:rPrChange>
        </w:rPr>
      </w:pPr>
    </w:p>
    <w:p w14:paraId="7B45009E" w14:textId="77777777" w:rsidR="00D0102B" w:rsidRPr="00A46BE2" w:rsidRDefault="00D0102B" w:rsidP="00D0102B">
      <w:pPr>
        <w:pStyle w:val="HTMLPreformatted"/>
        <w:rPr>
          <w:rStyle w:val="HTMLCode"/>
          <w:lang w:val="en-GB"/>
          <w:rPrChange w:id="1008" w:author="Arnauld Desprets" w:date="2020-04-07T08:45:00Z">
            <w:rPr>
              <w:rStyle w:val="HTMLCode"/>
            </w:rPr>
          </w:rPrChange>
        </w:rPr>
      </w:pPr>
      <w:r w:rsidRPr="00A46BE2">
        <w:rPr>
          <w:rStyle w:val="HTMLCode"/>
          <w:lang w:val="en-GB"/>
          <w:rPrChange w:id="1009" w:author="Arnauld Desprets" w:date="2020-04-07T08:45:00Z">
            <w:rPr>
              <w:rStyle w:val="HTMLCode"/>
            </w:rPr>
          </w:rPrChange>
        </w:rPr>
        <w:t>Logged into manager.159.8.70.38.xip.io successfully</w:t>
      </w:r>
    </w:p>
    <w:p w14:paraId="2135B1E0" w14:textId="77777777" w:rsidR="00D0102B" w:rsidRPr="00A46BE2" w:rsidRDefault="00D0102B" w:rsidP="00D0102B">
      <w:pPr>
        <w:pStyle w:val="HTMLPreformatted"/>
        <w:rPr>
          <w:rStyle w:val="HTMLCode"/>
          <w:lang w:val="en-GB"/>
          <w:rPrChange w:id="1010" w:author="Arnauld Desprets" w:date="2020-04-07T08:45:00Z">
            <w:rPr>
              <w:rStyle w:val="HTMLCode"/>
            </w:rPr>
          </w:rPrChange>
        </w:rPr>
      </w:pPr>
      <w:r w:rsidRPr="00A46BE2">
        <w:rPr>
          <w:rStyle w:val="HTMLCode"/>
          <w:lang w:val="en-GB"/>
          <w:rPrChange w:id="1011" w:author="Arnauld Desprets" w:date="2020-04-07T08:45:00Z">
            <w:rPr>
              <w:rStyle w:val="HTMLCode"/>
            </w:rPr>
          </w:rPrChange>
        </w:rPr>
        <w:t>2020/03/17 07:27:11 CURL:</w:t>
      </w:r>
    </w:p>
    <w:p w14:paraId="23F5973F" w14:textId="77777777" w:rsidR="00D0102B" w:rsidRPr="00A46BE2" w:rsidRDefault="00D0102B" w:rsidP="00D0102B">
      <w:pPr>
        <w:pStyle w:val="HTMLPreformatted"/>
        <w:rPr>
          <w:rStyle w:val="HTMLCode"/>
          <w:lang w:val="en-GB"/>
          <w:rPrChange w:id="1012" w:author="Arnauld Desprets" w:date="2020-04-07T08:45:00Z">
            <w:rPr>
              <w:rStyle w:val="HTMLCode"/>
            </w:rPr>
          </w:rPrChange>
        </w:rPr>
      </w:pPr>
      <w:r w:rsidRPr="00A46BE2">
        <w:rPr>
          <w:rStyle w:val="HTMLCode"/>
          <w:lang w:val="en-GB"/>
          <w:rPrChange w:id="1013" w:author="Arnauld Desprets" w:date="2020-04-07T08:45:00Z">
            <w:rPr>
              <w:rStyle w:val="HTMLCode"/>
            </w:rPr>
          </w:rPrChange>
        </w:rPr>
        <w:t>curl -X 'GET' -H 'Accept: application/yaml' -H 'Accept-Language: en-us' -H 'Authorization: Bearer eyJhbGciOiJIUzI1NiIsInR5cCI6IkpXVCJ9.eyJqdGkiOiI4MGU2MjM4Yy01MzE1LTRjODUtYTYwNS1kODAzNmZmMjdiNDUiLCJuYW1lc3BhY2UiOiIzMGEzOTllYi1mMDk5LTRlNzctYTgxMS01MmRjY</w:t>
      </w:r>
      <w:r w:rsidRPr="00A46BE2">
        <w:rPr>
          <w:rStyle w:val="HTMLCode"/>
          <w:lang w:val="en-GB"/>
          <w:rPrChange w:id="1014" w:author="Arnauld Desprets" w:date="2020-04-07T08:45:00Z">
            <w:rPr>
              <w:rStyle w:val="HTMLCode"/>
            </w:rPr>
          </w:rPrChange>
        </w:rPr>
        <w:lastRenderedPageBreak/>
        <w:t>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.PJ29zR15LMo1TcpF_qc2iAISRnubNF4MkTD2SfQxnTg' -H 'User-Agent: Toolkit/c81e13c07d3c2c7730827610fcaf08bbec88fe04' -H 'X-Ibm-Client-Id: 599b7aef-8841-4ee2-88a0-84d49c4d6ff2' -H 'X-Ibm-Client-Secret: 0ea28423-e73b-47d4-b40e-ddb45c48bb0c' 'https://manager.159.8.70.38.xip.io/api/me?fields=force_password_change'</w:t>
      </w:r>
    </w:p>
    <w:p w14:paraId="1FB8208F" w14:textId="77777777" w:rsidR="00D0102B" w:rsidRPr="00A46BE2" w:rsidRDefault="00D0102B" w:rsidP="00D0102B">
      <w:pPr>
        <w:pStyle w:val="HTMLPreformatted"/>
        <w:rPr>
          <w:rStyle w:val="HTMLCode"/>
          <w:lang w:val="en-GB"/>
          <w:rPrChange w:id="1015" w:author="Arnauld Desprets" w:date="2020-04-07T08:45:00Z">
            <w:rPr>
              <w:rStyle w:val="HTMLCode"/>
            </w:rPr>
          </w:rPrChange>
        </w:rPr>
      </w:pPr>
    </w:p>
    <w:p w14:paraId="75C5CB2A" w14:textId="77777777" w:rsidR="00D0102B" w:rsidRPr="00A46BE2" w:rsidRDefault="00D0102B" w:rsidP="00D0102B">
      <w:pPr>
        <w:pStyle w:val="HTMLPreformatted"/>
        <w:rPr>
          <w:rStyle w:val="HTMLCode"/>
          <w:lang w:val="en-GB"/>
          <w:rPrChange w:id="1016" w:author="Arnauld Desprets" w:date="2020-04-07T08:45:00Z">
            <w:rPr>
              <w:rStyle w:val="HTMLCode"/>
            </w:rPr>
          </w:rPrChange>
        </w:rPr>
      </w:pPr>
      <w:r w:rsidRPr="00A46BE2">
        <w:rPr>
          <w:rStyle w:val="HTMLCode"/>
          <w:lang w:val="en-GB"/>
          <w:rPrChange w:id="1017" w:author="Arnauld Desprets" w:date="2020-04-07T08:45:00Z">
            <w:rPr>
              <w:rStyle w:val="HTMLCode"/>
            </w:rPr>
          </w:rPrChange>
        </w:rPr>
        <w:t>, Request dump:</w:t>
      </w:r>
    </w:p>
    <w:p w14:paraId="400FF375" w14:textId="77777777" w:rsidR="00D0102B" w:rsidRPr="00A46BE2" w:rsidRDefault="00D0102B" w:rsidP="00D0102B">
      <w:pPr>
        <w:pStyle w:val="HTMLPreformatted"/>
        <w:rPr>
          <w:rStyle w:val="HTMLCode"/>
          <w:lang w:val="en-GB"/>
          <w:rPrChange w:id="1018" w:author="Arnauld Desprets" w:date="2020-04-07T08:45:00Z">
            <w:rPr>
              <w:rStyle w:val="HTMLCode"/>
            </w:rPr>
          </w:rPrChange>
        </w:rPr>
      </w:pPr>
      <w:r w:rsidRPr="00A46BE2">
        <w:rPr>
          <w:rStyle w:val="HTMLCode"/>
          <w:lang w:val="en-GB"/>
          <w:rPrChange w:id="1019" w:author="Arnauld Desprets" w:date="2020-04-07T08:45:00Z">
            <w:rPr>
              <w:rStyle w:val="HTMLCode"/>
            </w:rPr>
          </w:rPrChange>
        </w:rPr>
        <w:t>GET /api/</w:t>
      </w:r>
      <w:proofErr w:type="spellStart"/>
      <w:r w:rsidRPr="00A46BE2">
        <w:rPr>
          <w:rStyle w:val="HTMLCode"/>
          <w:lang w:val="en-GB"/>
          <w:rPrChange w:id="1020" w:author="Arnauld Desprets" w:date="2020-04-07T08:45:00Z">
            <w:rPr>
              <w:rStyle w:val="HTMLCode"/>
            </w:rPr>
          </w:rPrChange>
        </w:rPr>
        <w:t>me?fields</w:t>
      </w:r>
      <w:proofErr w:type="spellEnd"/>
      <w:r w:rsidRPr="00A46BE2">
        <w:rPr>
          <w:rStyle w:val="HTMLCode"/>
          <w:lang w:val="en-GB"/>
          <w:rPrChange w:id="1021" w:author="Arnauld Desprets" w:date="2020-04-07T08:45:00Z">
            <w:rPr>
              <w:rStyle w:val="HTMLCode"/>
            </w:rPr>
          </w:rPrChange>
        </w:rPr>
        <w:t>=</w:t>
      </w:r>
      <w:proofErr w:type="spellStart"/>
      <w:r w:rsidRPr="00A46BE2">
        <w:rPr>
          <w:rStyle w:val="HTMLCode"/>
          <w:lang w:val="en-GB"/>
          <w:rPrChange w:id="1022" w:author="Arnauld Desprets" w:date="2020-04-07T08:45:00Z">
            <w:rPr>
              <w:rStyle w:val="HTMLCode"/>
            </w:rPr>
          </w:rPrChange>
        </w:rPr>
        <w:t>force_password_change</w:t>
      </w:r>
      <w:proofErr w:type="spellEnd"/>
      <w:r w:rsidRPr="00A46BE2">
        <w:rPr>
          <w:rStyle w:val="HTMLCode"/>
          <w:lang w:val="en-GB"/>
          <w:rPrChange w:id="1023" w:author="Arnauld Desprets" w:date="2020-04-07T08:45:00Z">
            <w:rPr>
              <w:rStyle w:val="HTMLCode"/>
            </w:rPr>
          </w:rPrChange>
        </w:rPr>
        <w:t xml:space="preserve"> HTTP/1.1</w:t>
      </w:r>
    </w:p>
    <w:p w14:paraId="3EFBAA3E" w14:textId="77777777" w:rsidR="00D0102B" w:rsidRPr="00A46BE2" w:rsidRDefault="00D0102B" w:rsidP="00D0102B">
      <w:pPr>
        <w:pStyle w:val="HTMLPreformatted"/>
        <w:rPr>
          <w:rStyle w:val="HTMLCode"/>
          <w:lang w:val="en-GB"/>
          <w:rPrChange w:id="1024" w:author="Arnauld Desprets" w:date="2020-04-07T08:45:00Z">
            <w:rPr>
              <w:rStyle w:val="HTMLCode"/>
            </w:rPr>
          </w:rPrChange>
        </w:rPr>
      </w:pPr>
      <w:r w:rsidRPr="00A46BE2">
        <w:rPr>
          <w:rStyle w:val="HTMLCode"/>
          <w:lang w:val="en-GB"/>
          <w:rPrChange w:id="1025" w:author="Arnauld Desprets" w:date="2020-04-07T08:45:00Z">
            <w:rPr>
              <w:rStyle w:val="HTMLCode"/>
            </w:rPr>
          </w:rPrChange>
        </w:rPr>
        <w:t>Host: manager.159.8.70.38.xip.io</w:t>
      </w:r>
    </w:p>
    <w:p w14:paraId="57BEE516" w14:textId="77777777" w:rsidR="00D0102B" w:rsidRPr="00A46BE2" w:rsidRDefault="00D0102B" w:rsidP="00D0102B">
      <w:pPr>
        <w:pStyle w:val="HTMLPreformatted"/>
        <w:rPr>
          <w:rStyle w:val="HTMLCode"/>
          <w:lang w:val="en-GB"/>
          <w:rPrChange w:id="1026" w:author="Arnauld Desprets" w:date="2020-04-07T08:45:00Z">
            <w:rPr>
              <w:rStyle w:val="HTMLCode"/>
            </w:rPr>
          </w:rPrChange>
        </w:rPr>
      </w:pPr>
      <w:r w:rsidRPr="00A46BE2">
        <w:rPr>
          <w:rStyle w:val="HTMLCode"/>
          <w:lang w:val="en-GB"/>
          <w:rPrChange w:id="1027" w:author="Arnauld Desprets" w:date="2020-04-07T08:45:00Z">
            <w:rPr>
              <w:rStyle w:val="HTMLCode"/>
            </w:rPr>
          </w:rPrChange>
        </w:rPr>
        <w:t>User-Agent: Toolkit/c81e13c07d3c2c7730827610fcaf08bbec88fe04</w:t>
      </w:r>
    </w:p>
    <w:p w14:paraId="516771A8" w14:textId="77777777" w:rsidR="00D0102B" w:rsidRPr="00A46BE2" w:rsidRDefault="00D0102B" w:rsidP="00D0102B">
      <w:pPr>
        <w:pStyle w:val="HTMLPreformatted"/>
        <w:rPr>
          <w:rStyle w:val="HTMLCode"/>
          <w:lang w:val="en-GB"/>
          <w:rPrChange w:id="1028" w:author="Arnauld Desprets" w:date="2020-04-07T08:45:00Z">
            <w:rPr>
              <w:rStyle w:val="HTMLCode"/>
            </w:rPr>
          </w:rPrChange>
        </w:rPr>
      </w:pPr>
      <w:r w:rsidRPr="00A46BE2">
        <w:rPr>
          <w:rStyle w:val="HTMLCode"/>
          <w:lang w:val="en-GB"/>
          <w:rPrChange w:id="1029" w:author="Arnauld Desprets" w:date="2020-04-07T08:45:00Z">
            <w:rPr>
              <w:rStyle w:val="HTMLCode"/>
            </w:rPr>
          </w:rPrChange>
        </w:rPr>
        <w:t>Accept: application/yaml</w:t>
      </w:r>
    </w:p>
    <w:p w14:paraId="08800CC1" w14:textId="77777777" w:rsidR="00D0102B" w:rsidRPr="00A46BE2" w:rsidRDefault="00D0102B" w:rsidP="00D0102B">
      <w:pPr>
        <w:pStyle w:val="HTMLPreformatted"/>
        <w:rPr>
          <w:rStyle w:val="HTMLCode"/>
          <w:lang w:val="en-GB"/>
          <w:rPrChange w:id="1030" w:author="Arnauld Desprets" w:date="2020-04-07T08:45:00Z">
            <w:rPr>
              <w:rStyle w:val="HTMLCode"/>
            </w:rPr>
          </w:rPrChange>
        </w:rPr>
      </w:pPr>
      <w:r w:rsidRPr="00A46BE2">
        <w:rPr>
          <w:rStyle w:val="HTMLCode"/>
          <w:lang w:val="en-GB"/>
          <w:rPrChange w:id="1031" w:author="Arnauld Desprets" w:date="2020-04-07T08:45:00Z">
            <w:rPr>
              <w:rStyle w:val="HTMLCode"/>
            </w:rPr>
          </w:rPrChange>
        </w:rPr>
        <w:t>Accept-Language: en-us</w:t>
      </w:r>
    </w:p>
    <w:p w14:paraId="33760FF8" w14:textId="77777777" w:rsidR="00D0102B" w:rsidRPr="00A46BE2" w:rsidRDefault="00D0102B" w:rsidP="00D0102B">
      <w:pPr>
        <w:pStyle w:val="HTMLPreformatted"/>
        <w:rPr>
          <w:rStyle w:val="HTMLCode"/>
          <w:lang w:val="en-GB"/>
          <w:rPrChange w:id="1032" w:author="Arnauld Desprets" w:date="2020-04-07T08:45:00Z">
            <w:rPr>
              <w:rStyle w:val="HTMLCode"/>
            </w:rPr>
          </w:rPrChange>
        </w:rPr>
      </w:pPr>
      <w:r w:rsidRPr="00A46BE2">
        <w:rPr>
          <w:rStyle w:val="HTMLCode"/>
          <w:lang w:val="en-GB"/>
          <w:rPrChange w:id="1033" w:author="Arnauld Desprets" w:date="2020-04-07T08:45:00Z">
            <w:rPr>
              <w:rStyle w:val="HTMLCode"/>
            </w:rPr>
          </w:rPrChange>
        </w:rPr>
        <w:t>Authorization: Bearer eyJhbGciOiJIUzI1NiIsInR5cCI6IkpXVCJ9.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</w:t>
      </w:r>
      <w:r w:rsidRPr="00A46BE2">
        <w:rPr>
          <w:rStyle w:val="HTMLCode"/>
          <w:lang w:val="en-GB"/>
          <w:rPrChange w:id="1034" w:author="Arnauld Desprets" w:date="2020-04-07T08:45:00Z">
            <w:rPr>
              <w:rStyle w:val="HTMLCode"/>
            </w:rPr>
          </w:rPrChange>
        </w:rPr>
        <w:lastRenderedPageBreak/>
        <w:t>iwiY29uc3VtZXItb3JnOm1hbmFnZSIsImFwcDp2aWV3OmFsbCIsImFwcDptYW5hZ2U6YWxsIiwibXk6dmlldyIsIm15Om1hbmFnZSIsIndlYmhvb2s6dmlldyJdfQ.PJ29zR15LMo1TcpF_qc2iAISRnubNF4MkTD2SfQxnTg</w:t>
      </w:r>
    </w:p>
    <w:p w14:paraId="534F7E5A" w14:textId="77777777" w:rsidR="00D0102B" w:rsidRPr="00A46BE2" w:rsidRDefault="00D0102B" w:rsidP="00D0102B">
      <w:pPr>
        <w:pStyle w:val="HTMLPreformatted"/>
        <w:rPr>
          <w:rStyle w:val="HTMLCode"/>
          <w:lang w:val="en-GB"/>
          <w:rPrChange w:id="1035" w:author="Arnauld Desprets" w:date="2020-04-07T08:45:00Z">
            <w:rPr>
              <w:rStyle w:val="HTMLCode"/>
            </w:rPr>
          </w:rPrChange>
        </w:rPr>
      </w:pPr>
      <w:r w:rsidRPr="00A46BE2">
        <w:rPr>
          <w:rStyle w:val="HTMLCode"/>
          <w:lang w:val="en-GB"/>
          <w:rPrChange w:id="1036" w:author="Arnauld Desprets" w:date="2020-04-07T08:45:00Z">
            <w:rPr>
              <w:rStyle w:val="HTMLCode"/>
            </w:rPr>
          </w:rPrChange>
        </w:rPr>
        <w:t>X-Ibm-Client-Id: 599b7aef-8841-4ee2-88a0-84d49c4d6ff2</w:t>
      </w:r>
    </w:p>
    <w:p w14:paraId="2BAF13B2" w14:textId="77777777" w:rsidR="00D0102B" w:rsidRPr="00A46BE2" w:rsidRDefault="00D0102B" w:rsidP="00D0102B">
      <w:pPr>
        <w:pStyle w:val="HTMLPreformatted"/>
        <w:rPr>
          <w:rStyle w:val="HTMLCode"/>
          <w:lang w:val="en-GB"/>
          <w:rPrChange w:id="1037" w:author="Arnauld Desprets" w:date="2020-04-07T08:45:00Z">
            <w:rPr>
              <w:rStyle w:val="HTMLCode"/>
            </w:rPr>
          </w:rPrChange>
        </w:rPr>
      </w:pPr>
      <w:r w:rsidRPr="00A46BE2">
        <w:rPr>
          <w:rStyle w:val="HTMLCode"/>
          <w:lang w:val="en-GB"/>
          <w:rPrChange w:id="1038" w:author="Arnauld Desprets" w:date="2020-04-07T08:45:00Z">
            <w:rPr>
              <w:rStyle w:val="HTMLCode"/>
            </w:rPr>
          </w:rPrChange>
        </w:rPr>
        <w:t>X-Ibm-Client-Secret: 0ea28423-e73b-47d4-b40e-ddb45c48bb0c</w:t>
      </w:r>
    </w:p>
    <w:p w14:paraId="769354B3" w14:textId="77777777" w:rsidR="00D0102B" w:rsidRPr="00A46BE2" w:rsidRDefault="00D0102B" w:rsidP="00D0102B">
      <w:pPr>
        <w:pStyle w:val="HTMLPreformatted"/>
        <w:rPr>
          <w:rStyle w:val="HTMLCode"/>
          <w:lang w:val="en-GB"/>
          <w:rPrChange w:id="1039" w:author="Arnauld Desprets" w:date="2020-04-07T08:45:00Z">
            <w:rPr>
              <w:rStyle w:val="HTMLCode"/>
            </w:rPr>
          </w:rPrChange>
        </w:rPr>
      </w:pPr>
      <w:r w:rsidRPr="00A46BE2">
        <w:rPr>
          <w:rStyle w:val="HTMLCode"/>
          <w:lang w:val="en-GB"/>
          <w:rPrChange w:id="1040" w:author="Arnauld Desprets" w:date="2020-04-07T08:45:00Z">
            <w:rPr>
              <w:rStyle w:val="HTMLCode"/>
            </w:rPr>
          </w:rPrChange>
        </w:rPr>
        <w:t>Accept-Encoding: gzip</w:t>
      </w:r>
    </w:p>
    <w:p w14:paraId="0D254A58" w14:textId="77777777" w:rsidR="00D0102B" w:rsidRPr="00A46BE2" w:rsidRDefault="00D0102B" w:rsidP="00D0102B">
      <w:pPr>
        <w:pStyle w:val="HTMLPreformatted"/>
        <w:rPr>
          <w:rStyle w:val="HTMLCode"/>
          <w:lang w:val="en-GB"/>
          <w:rPrChange w:id="1041" w:author="Arnauld Desprets" w:date="2020-04-07T08:45:00Z">
            <w:rPr>
              <w:rStyle w:val="HTMLCode"/>
            </w:rPr>
          </w:rPrChange>
        </w:rPr>
      </w:pPr>
    </w:p>
    <w:p w14:paraId="6AA1DA6C" w14:textId="77777777" w:rsidR="00D0102B" w:rsidRPr="00A46BE2" w:rsidRDefault="00D0102B" w:rsidP="00D0102B">
      <w:pPr>
        <w:pStyle w:val="HTMLPreformatted"/>
        <w:rPr>
          <w:rStyle w:val="HTMLCode"/>
          <w:lang w:val="en-GB"/>
          <w:rPrChange w:id="1042" w:author="Arnauld Desprets" w:date="2020-04-07T08:45:00Z">
            <w:rPr>
              <w:rStyle w:val="HTMLCode"/>
            </w:rPr>
          </w:rPrChange>
        </w:rPr>
      </w:pPr>
    </w:p>
    <w:p w14:paraId="5E4553E0" w14:textId="77777777" w:rsidR="00D0102B" w:rsidRPr="00A46BE2" w:rsidRDefault="00D0102B" w:rsidP="00D0102B">
      <w:pPr>
        <w:pStyle w:val="HTMLPreformatted"/>
        <w:rPr>
          <w:rStyle w:val="HTMLCode"/>
          <w:lang w:val="en-GB"/>
          <w:rPrChange w:id="1043" w:author="Arnauld Desprets" w:date="2020-04-07T08:45:00Z">
            <w:rPr>
              <w:rStyle w:val="HTMLCode"/>
            </w:rPr>
          </w:rPrChange>
        </w:rPr>
      </w:pPr>
      <w:r w:rsidRPr="00A46BE2">
        <w:rPr>
          <w:rStyle w:val="HTMLCode"/>
          <w:lang w:val="en-GB"/>
          <w:rPrChange w:id="1044" w:author="Arnauld Desprets" w:date="2020-04-07T08:45:00Z">
            <w:rPr>
              <w:rStyle w:val="HTMLCode"/>
            </w:rPr>
          </w:rPrChange>
        </w:rPr>
        <w:t>, Request body:</w:t>
      </w:r>
    </w:p>
    <w:p w14:paraId="24AF8EC5" w14:textId="77777777" w:rsidR="00D0102B" w:rsidRPr="00A46BE2" w:rsidRDefault="00D0102B" w:rsidP="00D0102B">
      <w:pPr>
        <w:pStyle w:val="HTMLPreformatted"/>
        <w:rPr>
          <w:rStyle w:val="HTMLCode"/>
          <w:lang w:val="en-GB"/>
          <w:rPrChange w:id="1045" w:author="Arnauld Desprets" w:date="2020-04-07T08:45:00Z">
            <w:rPr>
              <w:rStyle w:val="HTMLCode"/>
            </w:rPr>
          </w:rPrChange>
        </w:rPr>
      </w:pPr>
    </w:p>
    <w:p w14:paraId="7E04DF99" w14:textId="77777777" w:rsidR="00D0102B" w:rsidRPr="00A46BE2" w:rsidRDefault="00D0102B" w:rsidP="00D0102B">
      <w:pPr>
        <w:pStyle w:val="HTMLPreformatted"/>
        <w:rPr>
          <w:rStyle w:val="HTMLCode"/>
          <w:lang w:val="en-GB"/>
          <w:rPrChange w:id="1046" w:author="Arnauld Desprets" w:date="2020-04-07T08:45:00Z">
            <w:rPr>
              <w:rStyle w:val="HTMLCode"/>
            </w:rPr>
          </w:rPrChange>
        </w:rPr>
      </w:pPr>
      <w:r w:rsidRPr="00A46BE2">
        <w:rPr>
          <w:rStyle w:val="HTMLCode"/>
          <w:lang w:val="en-GB"/>
          <w:rPrChange w:id="1047" w:author="Arnauld Desprets" w:date="2020-04-07T08:45:00Z">
            <w:rPr>
              <w:rStyle w:val="HTMLCode"/>
            </w:rPr>
          </w:rPrChange>
        </w:rPr>
        <w:t>2020/03/17 07:27:11 Response dump:</w:t>
      </w:r>
    </w:p>
    <w:p w14:paraId="1C02EE17" w14:textId="77777777" w:rsidR="00D0102B" w:rsidRPr="00A46BE2" w:rsidRDefault="00D0102B" w:rsidP="00D0102B">
      <w:pPr>
        <w:pStyle w:val="HTMLPreformatted"/>
        <w:rPr>
          <w:rStyle w:val="HTMLCode"/>
          <w:lang w:val="en-GB"/>
          <w:rPrChange w:id="1048" w:author="Arnauld Desprets" w:date="2020-04-07T08:45:00Z">
            <w:rPr>
              <w:rStyle w:val="HTMLCode"/>
            </w:rPr>
          </w:rPrChange>
        </w:rPr>
      </w:pPr>
      <w:r w:rsidRPr="00A46BE2">
        <w:rPr>
          <w:rStyle w:val="HTMLCode"/>
          <w:lang w:val="en-GB"/>
          <w:rPrChange w:id="1049" w:author="Arnauld Desprets" w:date="2020-04-07T08:45:00Z">
            <w:rPr>
              <w:rStyle w:val="HTMLCode"/>
            </w:rPr>
          </w:rPrChange>
        </w:rPr>
        <w:t>HTTP/1.1 200 OK</w:t>
      </w:r>
    </w:p>
    <w:p w14:paraId="3774A56C" w14:textId="77777777" w:rsidR="00D0102B" w:rsidRPr="00A46BE2" w:rsidRDefault="00D0102B" w:rsidP="00D0102B">
      <w:pPr>
        <w:pStyle w:val="HTMLPreformatted"/>
        <w:rPr>
          <w:rStyle w:val="HTMLCode"/>
          <w:lang w:val="en-GB"/>
          <w:rPrChange w:id="1050" w:author="Arnauld Desprets" w:date="2020-04-07T08:45:00Z">
            <w:rPr>
              <w:rStyle w:val="HTMLCode"/>
            </w:rPr>
          </w:rPrChange>
        </w:rPr>
      </w:pPr>
      <w:r w:rsidRPr="00A46BE2">
        <w:rPr>
          <w:rStyle w:val="HTMLCode"/>
          <w:lang w:val="en-GB"/>
          <w:rPrChange w:id="1051" w:author="Arnauld Desprets" w:date="2020-04-07T08:45:00Z">
            <w:rPr>
              <w:rStyle w:val="HTMLCode"/>
            </w:rPr>
          </w:rPrChange>
        </w:rPr>
        <w:t>Content-Length: 2</w:t>
      </w:r>
    </w:p>
    <w:p w14:paraId="10FAFB80" w14:textId="77777777" w:rsidR="00D0102B" w:rsidRPr="00A46BE2" w:rsidRDefault="00D0102B" w:rsidP="00D0102B">
      <w:pPr>
        <w:pStyle w:val="HTMLPreformatted"/>
        <w:rPr>
          <w:rStyle w:val="HTMLCode"/>
          <w:lang w:val="en-GB"/>
          <w:rPrChange w:id="1052" w:author="Arnauld Desprets" w:date="2020-04-07T08:45:00Z">
            <w:rPr>
              <w:rStyle w:val="HTMLCode"/>
            </w:rPr>
          </w:rPrChange>
        </w:rPr>
      </w:pPr>
      <w:r w:rsidRPr="00A46BE2">
        <w:rPr>
          <w:rStyle w:val="HTMLCode"/>
          <w:lang w:val="en-GB"/>
          <w:rPrChange w:id="1053" w:author="Arnauld Desprets" w:date="2020-04-07T08:45:00Z">
            <w:rPr>
              <w:rStyle w:val="HTMLCode"/>
            </w:rPr>
          </w:rPrChange>
        </w:rPr>
        <w:t>Access-Control-Allow-Credentials: true</w:t>
      </w:r>
    </w:p>
    <w:p w14:paraId="078F1A1F" w14:textId="77777777" w:rsidR="00D0102B" w:rsidRPr="00A46BE2" w:rsidRDefault="00D0102B" w:rsidP="00D0102B">
      <w:pPr>
        <w:pStyle w:val="HTMLPreformatted"/>
        <w:rPr>
          <w:rStyle w:val="HTMLCode"/>
          <w:lang w:val="en-GB"/>
          <w:rPrChange w:id="1054" w:author="Arnauld Desprets" w:date="2020-04-07T08:45:00Z">
            <w:rPr>
              <w:rStyle w:val="HTMLCode"/>
            </w:rPr>
          </w:rPrChange>
        </w:rPr>
      </w:pPr>
      <w:r w:rsidRPr="00A46BE2">
        <w:rPr>
          <w:rStyle w:val="HTMLCode"/>
          <w:lang w:val="en-GB"/>
          <w:rPrChange w:id="1055" w:author="Arnauld Desprets" w:date="2020-04-07T08:45:00Z">
            <w:rPr>
              <w:rStyle w:val="HTMLCode"/>
            </w:rPr>
          </w:rPrChange>
        </w:rPr>
        <w:t xml:space="preserve">Access-Control-Allow-Headers: </w:t>
      </w:r>
      <w:proofErr w:type="gramStart"/>
      <w:r w:rsidRPr="00A46BE2">
        <w:rPr>
          <w:rStyle w:val="HTMLCode"/>
          <w:lang w:val="en-GB"/>
          <w:rPrChange w:id="1056" w:author="Arnauld Desprets" w:date="2020-04-07T08:45:00Z">
            <w:rPr>
              <w:rStyle w:val="HTMLCode"/>
            </w:rPr>
          </w:rPrChange>
        </w:rPr>
        <w:t>DNT,X</w:t>
      </w:r>
      <w:proofErr w:type="gramEnd"/>
      <w:r w:rsidRPr="00A46BE2">
        <w:rPr>
          <w:rStyle w:val="HTMLCode"/>
          <w:lang w:val="en-GB"/>
          <w:rPrChange w:id="1057" w:author="Arnauld Desprets" w:date="2020-04-07T08:45:00Z">
            <w:rPr>
              <w:rStyle w:val="HTMLCode"/>
            </w:rPr>
          </w:rPrChange>
        </w:rPr>
        <w:t>-CustomHeader,Keep-Alive,User-Agent,X-Requested-With,If-Modified-Since,Cache-Control,Content-Type,Authorization</w:t>
      </w:r>
    </w:p>
    <w:p w14:paraId="17E9C8B8" w14:textId="77777777" w:rsidR="00D0102B" w:rsidRPr="00A46BE2" w:rsidRDefault="00D0102B" w:rsidP="00D0102B">
      <w:pPr>
        <w:pStyle w:val="HTMLPreformatted"/>
        <w:rPr>
          <w:rStyle w:val="HTMLCode"/>
          <w:lang w:val="en-GB"/>
          <w:rPrChange w:id="1058" w:author="Arnauld Desprets" w:date="2020-04-07T08:45:00Z">
            <w:rPr>
              <w:rStyle w:val="HTMLCode"/>
            </w:rPr>
          </w:rPrChange>
        </w:rPr>
      </w:pPr>
      <w:r w:rsidRPr="00A46BE2">
        <w:rPr>
          <w:rStyle w:val="HTMLCode"/>
          <w:lang w:val="en-GB"/>
          <w:rPrChange w:id="1059" w:author="Arnauld Desprets" w:date="2020-04-07T08:45:00Z">
            <w:rPr>
              <w:rStyle w:val="HTMLCode"/>
            </w:rPr>
          </w:rPrChange>
        </w:rPr>
        <w:t>Access-Control-Allow-Methods: GET, PUT, POST, DELETE, PATCH, OPTIONS</w:t>
      </w:r>
    </w:p>
    <w:p w14:paraId="7EC5E9D2" w14:textId="77777777" w:rsidR="00D0102B" w:rsidRPr="00A46BE2" w:rsidRDefault="00D0102B" w:rsidP="00D0102B">
      <w:pPr>
        <w:pStyle w:val="HTMLPreformatted"/>
        <w:rPr>
          <w:rStyle w:val="HTMLCode"/>
          <w:lang w:val="en-GB"/>
          <w:rPrChange w:id="1060" w:author="Arnauld Desprets" w:date="2020-04-07T08:45:00Z">
            <w:rPr>
              <w:rStyle w:val="HTMLCode"/>
            </w:rPr>
          </w:rPrChange>
        </w:rPr>
      </w:pPr>
      <w:r w:rsidRPr="00A46BE2">
        <w:rPr>
          <w:rStyle w:val="HTMLCode"/>
          <w:lang w:val="en-GB"/>
          <w:rPrChange w:id="1061" w:author="Arnauld Desprets" w:date="2020-04-07T08:45:00Z">
            <w:rPr>
              <w:rStyle w:val="HTMLCode"/>
            </w:rPr>
          </w:rPrChange>
        </w:rPr>
        <w:t>Access-Control-Allow-Origin: *</w:t>
      </w:r>
    </w:p>
    <w:p w14:paraId="09A81939" w14:textId="77777777" w:rsidR="00D0102B" w:rsidRPr="00A46BE2" w:rsidRDefault="00D0102B" w:rsidP="00D0102B">
      <w:pPr>
        <w:pStyle w:val="HTMLPreformatted"/>
        <w:rPr>
          <w:rStyle w:val="HTMLCode"/>
          <w:lang w:val="en-GB"/>
          <w:rPrChange w:id="1062" w:author="Arnauld Desprets" w:date="2020-04-07T08:45:00Z">
            <w:rPr>
              <w:rStyle w:val="HTMLCode"/>
            </w:rPr>
          </w:rPrChange>
        </w:rPr>
      </w:pPr>
      <w:r w:rsidRPr="00A46BE2">
        <w:rPr>
          <w:rStyle w:val="HTMLCode"/>
          <w:lang w:val="en-GB"/>
          <w:rPrChange w:id="1063" w:author="Arnauld Desprets" w:date="2020-04-07T08:45:00Z">
            <w:rPr>
              <w:rStyle w:val="HTMLCode"/>
            </w:rPr>
          </w:rPrChange>
        </w:rPr>
        <w:t>Connection: keep-alive</w:t>
      </w:r>
    </w:p>
    <w:p w14:paraId="10DC63F8" w14:textId="77777777" w:rsidR="00D0102B" w:rsidRPr="00A46BE2" w:rsidRDefault="00D0102B" w:rsidP="00D0102B">
      <w:pPr>
        <w:pStyle w:val="HTMLPreformatted"/>
        <w:rPr>
          <w:rStyle w:val="HTMLCode"/>
          <w:lang w:val="en-GB"/>
          <w:rPrChange w:id="1064" w:author="Arnauld Desprets" w:date="2020-04-07T08:45:00Z">
            <w:rPr>
              <w:rStyle w:val="HTMLCode"/>
              <w:lang w:val="fr-FR"/>
            </w:rPr>
          </w:rPrChange>
        </w:rPr>
      </w:pPr>
      <w:r w:rsidRPr="00A46BE2">
        <w:rPr>
          <w:rStyle w:val="HTMLCode"/>
          <w:lang w:val="en-GB"/>
          <w:rPrChange w:id="1065" w:author="Arnauld Desprets" w:date="2020-04-07T08:45:00Z">
            <w:rPr>
              <w:rStyle w:val="HTMLCode"/>
              <w:lang w:val="fr-FR"/>
            </w:rPr>
          </w:rPrChange>
        </w:rPr>
        <w:t>Content-Type: application/json; charset=utf-8</w:t>
      </w:r>
    </w:p>
    <w:p w14:paraId="71F3E6C6" w14:textId="77777777" w:rsidR="00D0102B" w:rsidRPr="00A46BE2" w:rsidRDefault="00D0102B" w:rsidP="00D0102B">
      <w:pPr>
        <w:pStyle w:val="HTMLPreformatted"/>
        <w:rPr>
          <w:rStyle w:val="HTMLCode"/>
          <w:lang w:val="en-GB"/>
          <w:rPrChange w:id="1066" w:author="Arnauld Desprets" w:date="2020-04-07T08:45:00Z">
            <w:rPr>
              <w:rStyle w:val="HTMLCode"/>
              <w:lang w:val="fr-FR"/>
            </w:rPr>
          </w:rPrChange>
        </w:rPr>
      </w:pPr>
      <w:r w:rsidRPr="00A46BE2">
        <w:rPr>
          <w:rStyle w:val="HTMLCode"/>
          <w:lang w:val="en-GB"/>
          <w:rPrChange w:id="1067" w:author="Arnauld Desprets" w:date="2020-04-07T08:45:00Z">
            <w:rPr>
              <w:rStyle w:val="HTMLCode"/>
              <w:lang w:val="fr-FR"/>
            </w:rPr>
          </w:rPrChange>
        </w:rPr>
        <w:t>Date: Tue, 17 Mar 2020 14:27:11 GMT</w:t>
      </w:r>
    </w:p>
    <w:p w14:paraId="34E93749" w14:textId="77777777" w:rsidR="00D0102B" w:rsidRPr="00A46BE2" w:rsidRDefault="00D0102B" w:rsidP="00D0102B">
      <w:pPr>
        <w:pStyle w:val="HTMLPreformatted"/>
        <w:rPr>
          <w:rStyle w:val="HTMLCode"/>
          <w:lang w:val="en-GB"/>
          <w:rPrChange w:id="1068" w:author="Arnauld Desprets" w:date="2020-04-07T08:45:00Z">
            <w:rPr>
              <w:rStyle w:val="HTMLCode"/>
              <w:lang w:val="fr-FR"/>
            </w:rPr>
          </w:rPrChange>
        </w:rPr>
      </w:pPr>
      <w:r w:rsidRPr="00A46BE2">
        <w:rPr>
          <w:rStyle w:val="HTMLCode"/>
          <w:lang w:val="en-GB"/>
          <w:rPrChange w:id="1069" w:author="Arnauld Desprets" w:date="2020-04-07T08:45:00Z">
            <w:rPr>
              <w:rStyle w:val="HTMLCode"/>
              <w:lang w:val="fr-FR"/>
            </w:rPr>
          </w:rPrChange>
        </w:rPr>
        <w:t>Etag: W/"2-vyGp6PvFo4RvsFtPoIWeCReyIC8"</w:t>
      </w:r>
    </w:p>
    <w:p w14:paraId="71FAC103" w14:textId="77777777" w:rsidR="00D0102B" w:rsidRPr="00A46BE2" w:rsidRDefault="00D0102B" w:rsidP="00D0102B">
      <w:pPr>
        <w:pStyle w:val="HTMLPreformatted"/>
        <w:rPr>
          <w:rStyle w:val="HTMLCode"/>
          <w:lang w:val="en-GB"/>
          <w:rPrChange w:id="1070" w:author="Arnauld Desprets" w:date="2020-04-07T08:45:00Z">
            <w:rPr>
              <w:rStyle w:val="HTMLCode"/>
            </w:rPr>
          </w:rPrChange>
        </w:rPr>
      </w:pPr>
      <w:r w:rsidRPr="00A46BE2">
        <w:rPr>
          <w:rStyle w:val="HTMLCode"/>
          <w:lang w:val="en-GB"/>
          <w:rPrChange w:id="1071" w:author="Arnauld Desprets" w:date="2020-04-07T08:45:00Z">
            <w:rPr>
              <w:rStyle w:val="HTMLCode"/>
            </w:rPr>
          </w:rPrChange>
        </w:rPr>
        <w:t xml:space="preserve">Strict-Transport-Security: max-age=31536000; </w:t>
      </w:r>
      <w:proofErr w:type="spellStart"/>
      <w:proofErr w:type="gramStart"/>
      <w:r w:rsidRPr="00A46BE2">
        <w:rPr>
          <w:rStyle w:val="HTMLCode"/>
          <w:lang w:val="en-GB"/>
          <w:rPrChange w:id="1072" w:author="Arnauld Desprets" w:date="2020-04-07T08:45:00Z">
            <w:rPr>
              <w:rStyle w:val="HTMLCode"/>
            </w:rPr>
          </w:rPrChange>
        </w:rPr>
        <w:t>includeSubDomains</w:t>
      </w:r>
      <w:proofErr w:type="spellEnd"/>
      <w:r w:rsidRPr="00A46BE2">
        <w:rPr>
          <w:rStyle w:val="HTMLCode"/>
          <w:lang w:val="en-GB"/>
          <w:rPrChange w:id="1073" w:author="Arnauld Desprets" w:date="2020-04-07T08:45:00Z">
            <w:rPr>
              <w:rStyle w:val="HTMLCode"/>
            </w:rPr>
          </w:rPrChange>
        </w:rPr>
        <w:t>;</w:t>
      </w:r>
      <w:proofErr w:type="gramEnd"/>
    </w:p>
    <w:p w14:paraId="3BCB7398" w14:textId="77777777" w:rsidR="00D0102B" w:rsidRPr="00A46BE2" w:rsidRDefault="00D0102B" w:rsidP="00D0102B">
      <w:pPr>
        <w:pStyle w:val="HTMLPreformatted"/>
        <w:rPr>
          <w:rStyle w:val="HTMLCode"/>
          <w:lang w:val="en-GB"/>
          <w:rPrChange w:id="1074" w:author="Arnauld Desprets" w:date="2020-04-07T08:45:00Z">
            <w:rPr>
              <w:rStyle w:val="HTMLCode"/>
            </w:rPr>
          </w:rPrChange>
        </w:rPr>
      </w:pPr>
      <w:r w:rsidRPr="00A46BE2">
        <w:rPr>
          <w:rStyle w:val="HTMLCode"/>
          <w:lang w:val="en-GB"/>
          <w:rPrChange w:id="1075" w:author="Arnauld Desprets" w:date="2020-04-07T08:45:00Z">
            <w:rPr>
              <w:rStyle w:val="HTMLCode"/>
            </w:rPr>
          </w:rPrChange>
        </w:rPr>
        <w:t>Vary: Accept-Encoding</w:t>
      </w:r>
    </w:p>
    <w:p w14:paraId="071E7074" w14:textId="77777777" w:rsidR="00D0102B" w:rsidRPr="00A46BE2" w:rsidRDefault="00D0102B" w:rsidP="00D0102B">
      <w:pPr>
        <w:pStyle w:val="HTMLPreformatted"/>
        <w:rPr>
          <w:rStyle w:val="HTMLCode"/>
          <w:lang w:val="en-GB"/>
          <w:rPrChange w:id="1076" w:author="Arnauld Desprets" w:date="2020-04-07T08:45:00Z">
            <w:rPr>
              <w:rStyle w:val="HTMLCode"/>
            </w:rPr>
          </w:rPrChange>
        </w:rPr>
      </w:pPr>
      <w:r w:rsidRPr="00A46BE2">
        <w:rPr>
          <w:rStyle w:val="HTMLCode"/>
          <w:lang w:val="en-GB"/>
          <w:rPrChange w:id="1077" w:author="Arnauld Desprets" w:date="2020-04-07T08:45:00Z">
            <w:rPr>
              <w:rStyle w:val="HTMLCode"/>
            </w:rPr>
          </w:rPrChange>
        </w:rPr>
        <w:t>X-Request-Id: 68312d45ecdaa0a9cbf972f5dd8a49c5</w:t>
      </w:r>
    </w:p>
    <w:p w14:paraId="35CCCAA3" w14:textId="77777777" w:rsidR="00D0102B" w:rsidRPr="00A46BE2" w:rsidRDefault="00D0102B" w:rsidP="00D0102B">
      <w:pPr>
        <w:pStyle w:val="HTMLPreformatted"/>
        <w:rPr>
          <w:rStyle w:val="HTMLCode"/>
          <w:lang w:val="en-GB"/>
          <w:rPrChange w:id="1078" w:author="Arnauld Desprets" w:date="2020-04-07T08:45:00Z">
            <w:rPr>
              <w:rStyle w:val="HTMLCode"/>
            </w:rPr>
          </w:rPrChange>
        </w:rPr>
      </w:pPr>
    </w:p>
    <w:p w14:paraId="0C86A769" w14:textId="77777777" w:rsidR="00D0102B" w:rsidRPr="00A46BE2" w:rsidRDefault="00D0102B" w:rsidP="00D0102B">
      <w:pPr>
        <w:pStyle w:val="HTMLPreformatted"/>
        <w:rPr>
          <w:rStyle w:val="HTMLCode"/>
          <w:lang w:val="en-GB"/>
          <w:rPrChange w:id="1079" w:author="Arnauld Desprets" w:date="2020-04-07T08:45:00Z">
            <w:rPr>
              <w:rStyle w:val="HTMLCode"/>
            </w:rPr>
          </w:rPrChange>
        </w:rPr>
      </w:pPr>
      <w:r w:rsidRPr="00A46BE2">
        <w:rPr>
          <w:rStyle w:val="HTMLCode"/>
          <w:lang w:val="en-GB"/>
          <w:rPrChange w:id="1080" w:author="Arnauld Desprets" w:date="2020-04-07T08:45:00Z">
            <w:rPr>
              <w:rStyle w:val="HTMLCode"/>
            </w:rPr>
          </w:rPrChange>
        </w:rPr>
        <w:t>{}</w:t>
      </w:r>
    </w:p>
    <w:p w14:paraId="24D1129B" w14:textId="2A1D18E8" w:rsidR="00D0102B" w:rsidRPr="00A46BE2" w:rsidRDefault="00D0102B" w:rsidP="00D0102B">
      <w:pPr>
        <w:pStyle w:val="NormalWeb"/>
        <w:rPr>
          <w:lang w:val="en-GB"/>
          <w:rPrChange w:id="1081" w:author="Arnauld Desprets" w:date="2020-04-07T08:45:00Z">
            <w:rPr/>
          </w:rPrChange>
        </w:rPr>
      </w:pPr>
      <w:r w:rsidRPr="00A46BE2">
        <w:rPr>
          <w:lang w:val="en-GB"/>
          <w:rPrChange w:id="1082" w:author="Arnauld Desprets" w:date="2020-04-07T08:45:00Z">
            <w:rPr/>
          </w:rPrChange>
        </w:rPr>
        <w:t xml:space="preserve">First let's make sure with in the right directory (where the swaggers are created), in my case, </w:t>
      </w:r>
      <w:r w:rsidRPr="00A46BE2">
        <w:rPr>
          <w:rStyle w:val="HTMLCode"/>
          <w:lang w:val="en-GB"/>
          <w:rPrChange w:id="1083" w:author="Arnauld Desprets" w:date="2020-04-07T08:45:00Z">
            <w:rPr>
              <w:rStyle w:val="HTMLCode"/>
            </w:rPr>
          </w:rPrChange>
        </w:rPr>
        <w:t>cd apic-dev</w:t>
      </w:r>
      <w:r w:rsidRPr="00A46BE2">
        <w:rPr>
          <w:lang w:val="en-GB"/>
          <w:rPrChange w:id="1084" w:author="Arnauld Desprets" w:date="2020-04-07T08:45:00Z">
            <w:rPr/>
          </w:rPrChange>
        </w:rPr>
        <w:t xml:space="preserve">, then let's login to the remote manager with apic. </w:t>
      </w:r>
      <w:r w:rsidRPr="00A46BE2">
        <w:rPr>
          <w:rStyle w:val="HTMLCode"/>
          <w:lang w:val="en-GB"/>
          <w:rPrChange w:id="1085" w:author="Arnauld Desprets" w:date="2020-04-07T08:45:00Z">
            <w:rPr>
              <w:rStyle w:val="HTMLCode"/>
            </w:rPr>
          </w:rPrChange>
        </w:rPr>
        <w:t>apic login -s manager.159.8.70.38.xip.io -u org1owner -p ********* -r provider/default-idp-2</w:t>
      </w:r>
      <w:r w:rsidRPr="00A46BE2">
        <w:rPr>
          <w:lang w:val="en-GB"/>
          <w:rPrChange w:id="1086" w:author="Arnauld Desprets" w:date="2020-04-07T08:45:00Z">
            <w:rPr/>
          </w:rPrChange>
        </w:rPr>
        <w:t xml:space="preserve"> then we are ready to publish the product into the Integration environment for example. We issue the command: </w:t>
      </w:r>
      <w:r w:rsidRPr="00A46BE2">
        <w:rPr>
          <w:rStyle w:val="HTMLCode"/>
          <w:lang w:val="en-GB"/>
          <w:rPrChange w:id="1087" w:author="Arnauld Desprets" w:date="2020-04-07T08:45:00Z">
            <w:rPr>
              <w:rStyle w:val="HTMLCode"/>
            </w:rPr>
          </w:rPrChange>
        </w:rPr>
        <w:t>apic products publish -s manager.159.8.70.38.xip.io -o org1 -c integration quote-management-product_1.0.</w:t>
      </w:r>
      <w:proofErr w:type="gramStart"/>
      <w:r w:rsidRPr="00A46BE2">
        <w:rPr>
          <w:rStyle w:val="HTMLCode"/>
          <w:lang w:val="en-GB"/>
          <w:rPrChange w:id="1088" w:author="Arnauld Desprets" w:date="2020-04-07T08:45:00Z">
            <w:rPr>
              <w:rStyle w:val="HTMLCode"/>
            </w:rPr>
          </w:rPrChange>
        </w:rPr>
        <w:t>0.yaml</w:t>
      </w:r>
      <w:proofErr w:type="gramEnd"/>
      <w:r w:rsidRPr="00A46BE2">
        <w:rPr>
          <w:lang w:val="en-GB"/>
          <w:rPrChange w:id="1089" w:author="Arnauld Desprets" w:date="2020-04-07T08:45:00Z">
            <w:rPr/>
          </w:rPrChange>
        </w:rPr>
        <w:t xml:space="preserve"> </w:t>
      </w:r>
      <w:r w:rsidRPr="00A46BE2">
        <w:rPr>
          <w:noProof/>
          <w:color w:val="0000FF"/>
          <w:lang w:val="en-GB"/>
          <w:rPrChange w:id="1090" w:author="Arnauld Desprets" w:date="2020-04-07T08:45:00Z">
            <w:rPr>
              <w:noProof/>
              <w:color w:val="0000FF"/>
            </w:rPr>
          </w:rPrChange>
        </w:rPr>
        <w:drawing>
          <wp:inline distT="0" distB="0" distL="0" distR="0" wp14:anchorId="194F3DE8" wp14:editId="055F0A5C">
            <wp:extent cx="5943600" cy="192405"/>
            <wp:effectExtent l="0" t="0" r="0" b="0"/>
            <wp:docPr id="134" name="Picture 134" descr="Publish a product using CLI">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ublish a product using CLI">
                      <a:hlinkClick r:id="rId89" tgtFrame="&quot;_blank&quot;"/>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192405"/>
                    </a:xfrm>
                    <a:prstGeom prst="rect">
                      <a:avLst/>
                    </a:prstGeom>
                    <a:noFill/>
                    <a:ln>
                      <a:noFill/>
                    </a:ln>
                  </pic:spPr>
                </pic:pic>
              </a:graphicData>
            </a:graphic>
          </wp:inline>
        </w:drawing>
      </w:r>
    </w:p>
    <w:p w14:paraId="03C38547" w14:textId="77777777" w:rsidR="00D0102B" w:rsidRPr="00A46BE2" w:rsidRDefault="00D0102B" w:rsidP="00D0102B">
      <w:pPr>
        <w:pStyle w:val="Heading1"/>
        <w:rPr>
          <w:lang w:val="en-GB"/>
          <w:rPrChange w:id="1091" w:author="Arnauld Desprets" w:date="2020-04-07T08:45:00Z">
            <w:rPr/>
          </w:rPrChange>
        </w:rPr>
      </w:pPr>
      <w:r w:rsidRPr="00A46BE2">
        <w:rPr>
          <w:lang w:val="en-GB"/>
          <w:rPrChange w:id="1092" w:author="Arnauld Desprets" w:date="2020-04-07T08:45:00Z">
            <w:rPr/>
          </w:rPrChange>
        </w:rPr>
        <w:t>Step 4 - Consumer Experience</w:t>
      </w:r>
    </w:p>
    <w:p w14:paraId="7EDC9469" w14:textId="77777777" w:rsidR="00D0102B" w:rsidRPr="00A46BE2" w:rsidRDefault="00D0102B" w:rsidP="00D0102B">
      <w:pPr>
        <w:pStyle w:val="NormalWeb"/>
        <w:rPr>
          <w:lang w:val="en-GB"/>
          <w:rPrChange w:id="1093" w:author="Arnauld Desprets" w:date="2020-04-07T08:45:00Z">
            <w:rPr/>
          </w:rPrChange>
        </w:rPr>
      </w:pPr>
      <w:r w:rsidRPr="00A46BE2">
        <w:rPr>
          <w:lang w:val="en-GB"/>
          <w:rPrChange w:id="1094" w:author="Arnauld Desprets" w:date="2020-04-07T08:45:00Z">
            <w:rPr/>
          </w:rPrChange>
        </w:rPr>
        <w:t>Summary: In this step, you will learn the consumer experience for APIs that have been exposed to your developer organization. You login as a developer to register your application and then subscribe to the product just published and then test the API included in the product. We are referring to the Portal that is associated with the "remote" API Connect Cloud.</w:t>
      </w:r>
    </w:p>
    <w:p w14:paraId="6F367302" w14:textId="77777777" w:rsidR="00D0102B" w:rsidRPr="00A46BE2" w:rsidRDefault="00D0102B" w:rsidP="00D0102B">
      <w:pPr>
        <w:pStyle w:val="Heading2"/>
        <w:rPr>
          <w:lang w:val="en-GB"/>
          <w:rPrChange w:id="1095" w:author="Arnauld Desprets" w:date="2020-04-07T08:45:00Z">
            <w:rPr/>
          </w:rPrChange>
        </w:rPr>
      </w:pPr>
      <w:r w:rsidRPr="00A46BE2">
        <w:rPr>
          <w:lang w:val="en-GB"/>
          <w:rPrChange w:id="1096" w:author="Arnauld Desprets" w:date="2020-04-07T08:45:00Z">
            <w:rPr/>
          </w:rPrChange>
        </w:rPr>
        <w:t>Open the Portal login page</w:t>
      </w:r>
    </w:p>
    <w:p w14:paraId="16E6FF1A" w14:textId="77777777" w:rsidR="00D0102B" w:rsidRPr="00A46BE2" w:rsidRDefault="00D0102B" w:rsidP="00D0102B">
      <w:pPr>
        <w:pStyle w:val="NormalWeb"/>
        <w:rPr>
          <w:lang w:val="en-GB"/>
          <w:rPrChange w:id="1097" w:author="Arnauld Desprets" w:date="2020-04-07T08:45:00Z">
            <w:rPr/>
          </w:rPrChange>
        </w:rPr>
      </w:pPr>
      <w:r w:rsidRPr="00A46BE2">
        <w:rPr>
          <w:lang w:val="en-GB"/>
          <w:rPrChange w:id="1098" w:author="Arnauld Desprets" w:date="2020-04-07T08:45:00Z">
            <w:rPr/>
          </w:rPrChange>
        </w:rPr>
        <w:t>You can get the URL of the portal associated to a catalog in the settings of this catalog.</w:t>
      </w:r>
    </w:p>
    <w:p w14:paraId="36D54729" w14:textId="77777777" w:rsidR="00D0102B" w:rsidRPr="00A46BE2" w:rsidRDefault="00D0102B" w:rsidP="007A0802">
      <w:pPr>
        <w:numPr>
          <w:ilvl w:val="0"/>
          <w:numId w:val="14"/>
        </w:numPr>
        <w:spacing w:before="100" w:beforeAutospacing="1" w:after="100" w:afterAutospacing="1" w:line="240" w:lineRule="auto"/>
        <w:rPr>
          <w:lang w:val="en-GB"/>
          <w:rPrChange w:id="1099" w:author="Arnauld Desprets" w:date="2020-04-07T08:45:00Z">
            <w:rPr/>
          </w:rPrChange>
        </w:rPr>
      </w:pPr>
      <w:r w:rsidRPr="00A46BE2">
        <w:rPr>
          <w:lang w:val="en-GB"/>
          <w:rPrChange w:id="1100" w:author="Arnauld Desprets" w:date="2020-04-07T08:45:00Z">
            <w:rPr/>
          </w:rPrChange>
        </w:rPr>
        <w:t xml:space="preserve">Go to the API Manager screen, in my case, </w:t>
      </w:r>
      <w:r w:rsidR="00A46BE2" w:rsidRPr="00A46BE2">
        <w:rPr>
          <w:lang w:val="en-GB"/>
          <w:rPrChange w:id="1101" w:author="Arnauld Desprets" w:date="2020-04-07T08:45:00Z">
            <w:rPr/>
          </w:rPrChange>
        </w:rPr>
        <w:fldChar w:fldCharType="begin"/>
      </w:r>
      <w:r w:rsidR="00A46BE2" w:rsidRPr="00A46BE2">
        <w:rPr>
          <w:lang w:val="en-GB"/>
          <w:rPrChange w:id="1102" w:author="Arnauld Desprets" w:date="2020-04-07T08:45:00Z">
            <w:rPr/>
          </w:rPrChange>
        </w:rPr>
        <w:instrText xml:space="preserve"> HYPERLINK "https://manager.159.8.70.38.xip.io" </w:instrText>
      </w:r>
      <w:r w:rsidR="00A46BE2" w:rsidRPr="00A46BE2">
        <w:rPr>
          <w:lang w:val="en-GB"/>
          <w:rPrChange w:id="1103" w:author="Arnauld Desprets" w:date="2020-04-07T08:45:00Z">
            <w:rPr/>
          </w:rPrChange>
        </w:rPr>
        <w:fldChar w:fldCharType="separate"/>
      </w:r>
      <w:r w:rsidRPr="00A46BE2">
        <w:rPr>
          <w:rStyle w:val="Hyperlink"/>
          <w:lang w:val="en-GB"/>
          <w:rPrChange w:id="1104" w:author="Arnauld Desprets" w:date="2020-04-07T08:45:00Z">
            <w:rPr>
              <w:rStyle w:val="Hyperlink"/>
            </w:rPr>
          </w:rPrChange>
        </w:rPr>
        <w:t>https://manager.159.8.70.38.xip.io</w:t>
      </w:r>
      <w:r w:rsidR="00A46BE2" w:rsidRPr="00A46BE2">
        <w:rPr>
          <w:rStyle w:val="Hyperlink"/>
          <w:lang w:val="en-GB"/>
          <w:rPrChange w:id="1105" w:author="Arnauld Desprets" w:date="2020-04-07T08:45:00Z">
            <w:rPr>
              <w:rStyle w:val="Hyperlink"/>
            </w:rPr>
          </w:rPrChange>
        </w:rPr>
        <w:fldChar w:fldCharType="end"/>
      </w:r>
      <w:r w:rsidRPr="00A46BE2">
        <w:rPr>
          <w:lang w:val="en-GB"/>
          <w:rPrChange w:id="1106" w:author="Arnauld Desprets" w:date="2020-04-07T08:45:00Z">
            <w:rPr/>
          </w:rPrChange>
        </w:rPr>
        <w:t>.</w:t>
      </w:r>
    </w:p>
    <w:p w14:paraId="2F17CB02" w14:textId="77777777" w:rsidR="00D0102B" w:rsidRPr="00A46BE2" w:rsidRDefault="00D0102B" w:rsidP="007A0802">
      <w:pPr>
        <w:numPr>
          <w:ilvl w:val="0"/>
          <w:numId w:val="14"/>
        </w:numPr>
        <w:spacing w:before="100" w:beforeAutospacing="1" w:after="100" w:afterAutospacing="1" w:line="240" w:lineRule="auto"/>
        <w:rPr>
          <w:lang w:val="en-GB"/>
          <w:rPrChange w:id="1107" w:author="Arnauld Desprets" w:date="2020-04-07T08:45:00Z">
            <w:rPr/>
          </w:rPrChange>
        </w:rPr>
      </w:pPr>
      <w:r w:rsidRPr="00A46BE2">
        <w:rPr>
          <w:lang w:val="en-GB"/>
          <w:rPrChange w:id="1108" w:author="Arnauld Desprets" w:date="2020-04-07T08:45:00Z">
            <w:rPr/>
          </w:rPrChange>
        </w:rPr>
        <w:t>Click on Manage, and click on the Integration Catalog tile (created previously and we assume that the Portal was instantiated for this catalog here)</w:t>
      </w:r>
    </w:p>
    <w:p w14:paraId="3ED3E0C5" w14:textId="77777777" w:rsidR="00D0102B" w:rsidRPr="00A46BE2" w:rsidRDefault="00D0102B" w:rsidP="007A0802">
      <w:pPr>
        <w:numPr>
          <w:ilvl w:val="0"/>
          <w:numId w:val="14"/>
        </w:numPr>
        <w:spacing w:before="100" w:beforeAutospacing="1" w:after="100" w:afterAutospacing="1" w:line="240" w:lineRule="auto"/>
        <w:rPr>
          <w:lang w:val="en-GB"/>
          <w:rPrChange w:id="1109" w:author="Arnauld Desprets" w:date="2020-04-07T08:45:00Z">
            <w:rPr/>
          </w:rPrChange>
        </w:rPr>
      </w:pPr>
      <w:r w:rsidRPr="00A46BE2">
        <w:rPr>
          <w:lang w:val="en-GB"/>
          <w:rPrChange w:id="1110" w:author="Arnauld Desprets" w:date="2020-04-07T08:45:00Z">
            <w:rPr/>
          </w:rPrChange>
        </w:rPr>
        <w:lastRenderedPageBreak/>
        <w:t>Choose the Settings tab, followed by the Portal option.</w:t>
      </w:r>
    </w:p>
    <w:p w14:paraId="6162C59F" w14:textId="77777777" w:rsidR="00D0102B" w:rsidRPr="00A46BE2" w:rsidRDefault="00D0102B" w:rsidP="007A0802">
      <w:pPr>
        <w:numPr>
          <w:ilvl w:val="0"/>
          <w:numId w:val="14"/>
        </w:numPr>
        <w:spacing w:before="100" w:beforeAutospacing="1" w:after="100" w:afterAutospacing="1" w:line="240" w:lineRule="auto"/>
        <w:rPr>
          <w:lang w:val="en-GB"/>
          <w:rPrChange w:id="1111" w:author="Arnauld Desprets" w:date="2020-04-07T08:45:00Z">
            <w:rPr/>
          </w:rPrChange>
        </w:rPr>
      </w:pPr>
      <w:r w:rsidRPr="00A46BE2">
        <w:rPr>
          <w:lang w:val="en-GB"/>
          <w:rPrChange w:id="1112" w:author="Arnauld Desprets" w:date="2020-04-07T08:45:00Z">
            <w:rPr/>
          </w:rPrChange>
        </w:rPr>
        <w:t>Click on the Portal URL link to launch the Developer Portal</w:t>
      </w:r>
    </w:p>
    <w:p w14:paraId="25445FB9" w14:textId="181B414F" w:rsidR="00D0102B" w:rsidRPr="00A46BE2" w:rsidRDefault="00D0102B" w:rsidP="00D0102B">
      <w:pPr>
        <w:pStyle w:val="NormalWeb"/>
        <w:rPr>
          <w:lang w:val="en-GB"/>
          <w:rPrChange w:id="1113" w:author="Arnauld Desprets" w:date="2020-04-07T08:45:00Z">
            <w:rPr/>
          </w:rPrChange>
        </w:rPr>
      </w:pPr>
      <w:r w:rsidRPr="00A46BE2">
        <w:rPr>
          <w:noProof/>
          <w:color w:val="0000FF"/>
          <w:lang w:val="en-GB"/>
          <w:rPrChange w:id="1114" w:author="Arnauld Desprets" w:date="2020-04-07T08:45:00Z">
            <w:rPr>
              <w:noProof/>
              <w:color w:val="0000FF"/>
            </w:rPr>
          </w:rPrChange>
        </w:rPr>
        <w:drawing>
          <wp:inline distT="0" distB="0" distL="0" distR="0" wp14:anchorId="1006AE3F" wp14:editId="3BBB3634">
            <wp:extent cx="5943600" cy="4287520"/>
            <wp:effectExtent l="0" t="0" r="0" b="0"/>
            <wp:docPr id="133" name="Picture 133" descr="Launch Integration Portal">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aunch Integration Portal">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287520"/>
                    </a:xfrm>
                    <a:prstGeom prst="rect">
                      <a:avLst/>
                    </a:prstGeom>
                    <a:noFill/>
                    <a:ln>
                      <a:noFill/>
                    </a:ln>
                  </pic:spPr>
                </pic:pic>
              </a:graphicData>
            </a:graphic>
          </wp:inline>
        </w:drawing>
      </w:r>
    </w:p>
    <w:p w14:paraId="4B18F274" w14:textId="77777777" w:rsidR="00D0102B" w:rsidRPr="00A46BE2" w:rsidRDefault="00D0102B" w:rsidP="007A0802">
      <w:pPr>
        <w:numPr>
          <w:ilvl w:val="0"/>
          <w:numId w:val="15"/>
        </w:numPr>
        <w:spacing w:before="100" w:beforeAutospacing="1" w:after="100" w:afterAutospacing="1" w:line="240" w:lineRule="auto"/>
        <w:rPr>
          <w:lang w:val="en-GB"/>
          <w:rPrChange w:id="1115" w:author="Arnauld Desprets" w:date="2020-04-07T08:45:00Z">
            <w:rPr/>
          </w:rPrChange>
        </w:rPr>
      </w:pPr>
      <w:r w:rsidRPr="00A46BE2">
        <w:rPr>
          <w:lang w:val="en-GB"/>
          <w:rPrChange w:id="1116" w:author="Arnauld Desprets" w:date="2020-04-07T08:45:00Z">
            <w:rPr/>
          </w:rPrChange>
        </w:rPr>
        <w:t xml:space="preserve">Click on </w:t>
      </w:r>
      <w:r w:rsidRPr="00A46BE2">
        <w:rPr>
          <w:rStyle w:val="Strong"/>
          <w:lang w:val="en-GB"/>
          <w:rPrChange w:id="1117" w:author="Arnauld Desprets" w:date="2020-04-07T08:45:00Z">
            <w:rPr>
              <w:rStyle w:val="Strong"/>
            </w:rPr>
          </w:rPrChange>
        </w:rPr>
        <w:t>Quote Management Product 1.0.0 Product</w:t>
      </w:r>
      <w:r w:rsidRPr="00A46BE2">
        <w:rPr>
          <w:lang w:val="en-GB"/>
          <w:rPrChange w:id="1118" w:author="Arnauld Desprets" w:date="2020-04-07T08:45:00Z">
            <w:rPr/>
          </w:rPrChange>
        </w:rPr>
        <w:t xml:space="preserve"> </w:t>
      </w:r>
      <w:r w:rsidRPr="00A46BE2">
        <w:rPr>
          <w:rStyle w:val="Strong"/>
          <w:lang w:val="en-GB"/>
          <w:rPrChange w:id="1119" w:author="Arnauld Desprets" w:date="2020-04-07T08:45:00Z">
            <w:rPr>
              <w:rStyle w:val="Strong"/>
            </w:rPr>
          </w:rPrChange>
        </w:rPr>
        <w:t>API Products</w:t>
      </w:r>
      <w:r w:rsidRPr="00A46BE2">
        <w:rPr>
          <w:lang w:val="en-GB"/>
          <w:rPrChange w:id="1120" w:author="Arnauld Desprets" w:date="2020-04-07T08:45:00Z">
            <w:rPr/>
          </w:rPrChange>
        </w:rPr>
        <w:t xml:space="preserve"> to explore the API</w:t>
      </w:r>
    </w:p>
    <w:p w14:paraId="171A3977" w14:textId="42ADB6D5" w:rsidR="00D0102B" w:rsidRPr="00A46BE2" w:rsidRDefault="00D0102B" w:rsidP="00D0102B">
      <w:pPr>
        <w:pStyle w:val="NormalWeb"/>
        <w:rPr>
          <w:lang w:val="en-GB"/>
          <w:rPrChange w:id="1121" w:author="Arnauld Desprets" w:date="2020-04-07T08:45:00Z">
            <w:rPr/>
          </w:rPrChange>
        </w:rPr>
      </w:pPr>
      <w:r w:rsidRPr="00A46BE2">
        <w:rPr>
          <w:noProof/>
          <w:color w:val="0000FF"/>
          <w:lang w:val="en-GB"/>
          <w:rPrChange w:id="1122" w:author="Arnauld Desprets" w:date="2020-04-07T08:45:00Z">
            <w:rPr>
              <w:noProof/>
              <w:color w:val="0000FF"/>
            </w:rPr>
          </w:rPrChange>
        </w:rPr>
        <w:lastRenderedPageBreak/>
        <w:drawing>
          <wp:inline distT="0" distB="0" distL="0" distR="0" wp14:anchorId="6B576CDE" wp14:editId="4A7697E3">
            <wp:extent cx="5943600" cy="5690870"/>
            <wp:effectExtent l="0" t="0" r="0" b="5080"/>
            <wp:docPr id="132" name="Picture 132" descr="Quote Product in the Portal">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Quote Product in the Portal">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690870"/>
                    </a:xfrm>
                    <a:prstGeom prst="rect">
                      <a:avLst/>
                    </a:prstGeom>
                    <a:noFill/>
                    <a:ln>
                      <a:noFill/>
                    </a:ln>
                  </pic:spPr>
                </pic:pic>
              </a:graphicData>
            </a:graphic>
          </wp:inline>
        </w:drawing>
      </w:r>
    </w:p>
    <w:p w14:paraId="641B3E3B" w14:textId="77777777" w:rsidR="00D0102B" w:rsidRPr="00A46BE2" w:rsidRDefault="00D0102B" w:rsidP="00D0102B">
      <w:pPr>
        <w:pStyle w:val="Heading2"/>
        <w:rPr>
          <w:lang w:val="en-GB"/>
          <w:rPrChange w:id="1123" w:author="Arnauld Desprets" w:date="2020-04-07T08:45:00Z">
            <w:rPr/>
          </w:rPrChange>
        </w:rPr>
      </w:pPr>
      <w:r w:rsidRPr="00A46BE2">
        <w:rPr>
          <w:lang w:val="en-GB"/>
          <w:rPrChange w:id="1124" w:author="Arnauld Desprets" w:date="2020-04-07T08:45:00Z">
            <w:rPr/>
          </w:rPrChange>
        </w:rPr>
        <w:t>Register an Application as a developer</w:t>
      </w:r>
    </w:p>
    <w:p w14:paraId="042F3986" w14:textId="77777777" w:rsidR="00D0102B" w:rsidRPr="00A46BE2" w:rsidRDefault="00D0102B" w:rsidP="00D0102B">
      <w:pPr>
        <w:pStyle w:val="NormalWeb"/>
        <w:rPr>
          <w:lang w:val="en-GB"/>
          <w:rPrChange w:id="1125" w:author="Arnauld Desprets" w:date="2020-04-07T08:45:00Z">
            <w:rPr/>
          </w:rPrChange>
        </w:rPr>
      </w:pPr>
      <w:r w:rsidRPr="00A46BE2">
        <w:rPr>
          <w:lang w:val="en-GB"/>
          <w:rPrChange w:id="1126" w:author="Arnauld Desprets" w:date="2020-04-07T08:45:00Z">
            <w:rPr/>
          </w:rPrChange>
        </w:rPr>
        <w:t>Let's now subscribe to the Product. You will log into the portal as a user in the application developer role, then register an application that will be used to consume APIs.</w:t>
      </w:r>
    </w:p>
    <w:p w14:paraId="22BE8639" w14:textId="77777777" w:rsidR="00D0102B" w:rsidRPr="00A46BE2" w:rsidRDefault="00D0102B" w:rsidP="00D0102B">
      <w:pPr>
        <w:pStyle w:val="NormalWeb"/>
        <w:rPr>
          <w:lang w:val="en-GB"/>
          <w:rPrChange w:id="1127" w:author="Arnauld Desprets" w:date="2020-04-07T08:45:00Z">
            <w:rPr/>
          </w:rPrChange>
        </w:rPr>
      </w:pPr>
      <w:r w:rsidRPr="00A46BE2">
        <w:rPr>
          <w:lang w:val="en-GB"/>
          <w:rPrChange w:id="1128" w:author="Arnauld Desprets" w:date="2020-04-07T08:45:00Z">
            <w:rPr/>
          </w:rPrChange>
        </w:rPr>
        <w:t xml:space="preserve">If you have not created a developer account, you will need to use the </w:t>
      </w:r>
      <w:r w:rsidRPr="00A46BE2">
        <w:rPr>
          <w:rStyle w:val="Strong"/>
          <w:lang w:val="en-GB"/>
          <w:rPrChange w:id="1129" w:author="Arnauld Desprets" w:date="2020-04-07T08:45:00Z">
            <w:rPr>
              <w:rStyle w:val="Strong"/>
            </w:rPr>
          </w:rPrChange>
        </w:rPr>
        <w:t>Create an account</w:t>
      </w:r>
      <w:r w:rsidRPr="00A46BE2">
        <w:rPr>
          <w:lang w:val="en-GB"/>
          <w:rPrChange w:id="1130" w:author="Arnauld Desprets" w:date="2020-04-07T08:45:00Z">
            <w:rPr/>
          </w:rPrChange>
        </w:rPr>
        <w:t xml:space="preserve"> link to do so now.</w:t>
      </w:r>
    </w:p>
    <w:p w14:paraId="0230098F" w14:textId="63A70D67" w:rsidR="00D0102B" w:rsidRPr="00A46BE2" w:rsidRDefault="00D0102B" w:rsidP="00D0102B">
      <w:pPr>
        <w:pStyle w:val="NormalWeb"/>
        <w:rPr>
          <w:lang w:val="en-GB"/>
          <w:rPrChange w:id="1131" w:author="Arnauld Desprets" w:date="2020-04-07T08:45:00Z">
            <w:rPr/>
          </w:rPrChange>
        </w:rPr>
      </w:pPr>
      <w:r w:rsidRPr="00A46BE2">
        <w:rPr>
          <w:noProof/>
          <w:color w:val="0000FF"/>
          <w:lang w:val="en-GB"/>
          <w:rPrChange w:id="1132" w:author="Arnauld Desprets" w:date="2020-04-07T08:45:00Z">
            <w:rPr>
              <w:noProof/>
              <w:color w:val="0000FF"/>
            </w:rPr>
          </w:rPrChange>
        </w:rPr>
        <w:drawing>
          <wp:inline distT="0" distB="0" distL="0" distR="0" wp14:anchorId="13F87384" wp14:editId="3CD21CC9">
            <wp:extent cx="2616200" cy="485140"/>
            <wp:effectExtent l="0" t="0" r="0" b="0"/>
            <wp:docPr id="131" name="Picture 131" descr="Create account">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reate account">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16200" cy="485140"/>
                    </a:xfrm>
                    <a:prstGeom prst="rect">
                      <a:avLst/>
                    </a:prstGeom>
                    <a:noFill/>
                    <a:ln>
                      <a:noFill/>
                    </a:ln>
                  </pic:spPr>
                </pic:pic>
              </a:graphicData>
            </a:graphic>
          </wp:inline>
        </w:drawing>
      </w:r>
    </w:p>
    <w:p w14:paraId="07EB660E" w14:textId="77777777" w:rsidR="00D0102B" w:rsidRPr="00A46BE2" w:rsidRDefault="00D0102B" w:rsidP="007A0802">
      <w:pPr>
        <w:pStyle w:val="NormalWeb"/>
        <w:numPr>
          <w:ilvl w:val="0"/>
          <w:numId w:val="16"/>
        </w:numPr>
        <w:rPr>
          <w:lang w:val="en-GB"/>
          <w:rPrChange w:id="1133" w:author="Arnauld Desprets" w:date="2020-04-07T08:45:00Z">
            <w:rPr/>
          </w:rPrChange>
        </w:rPr>
      </w:pPr>
      <w:r w:rsidRPr="00A46BE2">
        <w:rPr>
          <w:lang w:val="en-GB"/>
          <w:rPrChange w:id="1134" w:author="Arnauld Desprets" w:date="2020-04-07T08:45:00Z">
            <w:rPr/>
          </w:rPrChange>
        </w:rPr>
        <w:lastRenderedPageBreak/>
        <w:t xml:space="preserve">Enter in your account information for the developer account. This must be a different email address than your Bluemix account. Click </w:t>
      </w:r>
      <w:r w:rsidRPr="00A46BE2">
        <w:rPr>
          <w:rStyle w:val="Strong"/>
          <w:lang w:val="en-GB"/>
          <w:rPrChange w:id="1135" w:author="Arnauld Desprets" w:date="2020-04-07T08:45:00Z">
            <w:rPr>
              <w:rStyle w:val="Strong"/>
            </w:rPr>
          </w:rPrChange>
        </w:rPr>
        <w:t>Create New Account</w:t>
      </w:r>
      <w:r w:rsidRPr="00A46BE2">
        <w:rPr>
          <w:lang w:val="en-GB"/>
          <w:rPrChange w:id="1136" w:author="Arnauld Desprets" w:date="2020-04-07T08:45:00Z">
            <w:rPr/>
          </w:rPrChange>
        </w:rPr>
        <w:t xml:space="preserve"> once all the requisite data in the form has been filled out.</w:t>
      </w:r>
    </w:p>
    <w:p w14:paraId="6CB6D5EB" w14:textId="77777777" w:rsidR="00D0102B" w:rsidRPr="00A46BE2" w:rsidRDefault="00D0102B" w:rsidP="007A0802">
      <w:pPr>
        <w:pStyle w:val="NormalWeb"/>
        <w:numPr>
          <w:ilvl w:val="0"/>
          <w:numId w:val="16"/>
        </w:numPr>
        <w:rPr>
          <w:lang w:val="en-GB"/>
          <w:rPrChange w:id="1137" w:author="Arnauld Desprets" w:date="2020-04-07T08:45:00Z">
            <w:rPr/>
          </w:rPrChange>
        </w:rPr>
      </w:pPr>
      <w:r w:rsidRPr="00A46BE2">
        <w:rPr>
          <w:lang w:val="en-GB"/>
          <w:rPrChange w:id="1138" w:author="Arnauld Desprets" w:date="2020-04-07T08:45:00Z">
            <w:rPr/>
          </w:rPrChange>
        </w:rPr>
        <w:t>A validation email will be sent out to the email address used at sign-up. Click on the validation link and then you will have completed the sign-up process and will be authenticated into the page.</w:t>
      </w:r>
    </w:p>
    <w:p w14:paraId="3D3976FF" w14:textId="77777777" w:rsidR="00D0102B" w:rsidRPr="00A46BE2" w:rsidRDefault="00D0102B" w:rsidP="007A0802">
      <w:pPr>
        <w:pStyle w:val="NormalWeb"/>
        <w:numPr>
          <w:ilvl w:val="0"/>
          <w:numId w:val="16"/>
        </w:numPr>
        <w:rPr>
          <w:lang w:val="en-GB"/>
          <w:rPrChange w:id="1139" w:author="Arnauld Desprets" w:date="2020-04-07T08:45:00Z">
            <w:rPr/>
          </w:rPrChange>
        </w:rPr>
      </w:pPr>
      <w:r w:rsidRPr="00A46BE2">
        <w:rPr>
          <w:lang w:val="en-GB"/>
          <w:rPrChange w:id="1140" w:author="Arnauld Desprets" w:date="2020-04-07T08:45:00Z">
            <w:rPr/>
          </w:rPrChange>
        </w:rPr>
        <w:t>Login into the developer portal as an application developer using your developer credentials.</w:t>
      </w:r>
    </w:p>
    <w:p w14:paraId="6096EF13" w14:textId="77777777" w:rsidR="00D0102B" w:rsidRPr="00A46BE2" w:rsidRDefault="00D0102B" w:rsidP="007A0802">
      <w:pPr>
        <w:pStyle w:val="NormalWeb"/>
        <w:numPr>
          <w:ilvl w:val="0"/>
          <w:numId w:val="16"/>
        </w:numPr>
        <w:rPr>
          <w:lang w:val="en-GB"/>
          <w:rPrChange w:id="1141" w:author="Arnauld Desprets" w:date="2020-04-07T08:45:00Z">
            <w:rPr/>
          </w:rPrChange>
        </w:rPr>
      </w:pPr>
      <w:r w:rsidRPr="00A46BE2">
        <w:rPr>
          <w:lang w:val="en-GB"/>
          <w:rPrChange w:id="1142" w:author="Arnauld Desprets" w:date="2020-04-07T08:45:00Z">
            <w:rPr/>
          </w:rPrChange>
        </w:rPr>
        <w:t xml:space="preserve">Click the Apps link, then click on the </w:t>
      </w:r>
      <w:r w:rsidRPr="00A46BE2">
        <w:rPr>
          <w:rStyle w:val="Strong"/>
          <w:lang w:val="en-GB"/>
          <w:rPrChange w:id="1143" w:author="Arnauld Desprets" w:date="2020-04-07T08:45:00Z">
            <w:rPr>
              <w:rStyle w:val="Strong"/>
            </w:rPr>
          </w:rPrChange>
        </w:rPr>
        <w:t>Create new App</w:t>
      </w:r>
      <w:r w:rsidRPr="00A46BE2">
        <w:rPr>
          <w:lang w:val="en-GB"/>
          <w:rPrChange w:id="1144" w:author="Arnauld Desprets" w:date="2020-04-07T08:45:00Z">
            <w:rPr/>
          </w:rPrChange>
        </w:rPr>
        <w:t xml:space="preserve"> link.</w:t>
      </w:r>
    </w:p>
    <w:p w14:paraId="195E8EF6" w14:textId="045C7308" w:rsidR="00D0102B" w:rsidRPr="00A46BE2" w:rsidRDefault="00D0102B" w:rsidP="00D0102B">
      <w:pPr>
        <w:pStyle w:val="NormalWeb"/>
        <w:rPr>
          <w:lang w:val="en-GB"/>
          <w:rPrChange w:id="1145" w:author="Arnauld Desprets" w:date="2020-04-07T08:45:00Z">
            <w:rPr/>
          </w:rPrChange>
        </w:rPr>
      </w:pPr>
      <w:r w:rsidRPr="00A46BE2">
        <w:rPr>
          <w:noProof/>
          <w:color w:val="0000FF"/>
          <w:lang w:val="en-GB"/>
          <w:rPrChange w:id="1146" w:author="Arnauld Desprets" w:date="2020-04-07T08:45:00Z">
            <w:rPr>
              <w:noProof/>
              <w:color w:val="0000FF"/>
            </w:rPr>
          </w:rPrChange>
        </w:rPr>
        <w:drawing>
          <wp:inline distT="0" distB="0" distL="0" distR="0" wp14:anchorId="3D7453F6" wp14:editId="49EF8209">
            <wp:extent cx="5943600" cy="1055370"/>
            <wp:effectExtent l="0" t="0" r="0" b="0"/>
            <wp:docPr id="130" name="Picture 130" descr="Create app button">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reate app button">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055370"/>
                    </a:xfrm>
                    <a:prstGeom prst="rect">
                      <a:avLst/>
                    </a:prstGeom>
                    <a:noFill/>
                    <a:ln>
                      <a:noFill/>
                    </a:ln>
                  </pic:spPr>
                </pic:pic>
              </a:graphicData>
            </a:graphic>
          </wp:inline>
        </w:drawing>
      </w:r>
    </w:p>
    <w:p w14:paraId="5B9F2BC9" w14:textId="77777777" w:rsidR="00D0102B" w:rsidRPr="00A46BE2" w:rsidRDefault="00D0102B" w:rsidP="007A0802">
      <w:pPr>
        <w:numPr>
          <w:ilvl w:val="0"/>
          <w:numId w:val="17"/>
        </w:numPr>
        <w:spacing w:before="100" w:beforeAutospacing="1" w:after="100" w:afterAutospacing="1" w:line="240" w:lineRule="auto"/>
        <w:rPr>
          <w:lang w:val="en-GB"/>
          <w:rPrChange w:id="1147" w:author="Arnauld Desprets" w:date="2020-04-07T08:45:00Z">
            <w:rPr/>
          </w:rPrChange>
        </w:rPr>
      </w:pPr>
      <w:r w:rsidRPr="00A46BE2">
        <w:rPr>
          <w:lang w:val="en-GB"/>
          <w:rPrChange w:id="1148" w:author="Arnauld Desprets" w:date="2020-04-07T08:45:00Z">
            <w:rPr/>
          </w:rPrChange>
        </w:rPr>
        <w:t>Enter a title and description for the application and click the Submit button.</w:t>
      </w:r>
    </w:p>
    <w:p w14:paraId="045FB59C" w14:textId="77777777" w:rsidR="00D0102B" w:rsidRPr="00A46BE2" w:rsidRDefault="00D0102B" w:rsidP="00D0102B">
      <w:pPr>
        <w:pStyle w:val="NormalWeb"/>
        <w:rPr>
          <w:lang w:val="en-GB"/>
          <w:rPrChange w:id="1149" w:author="Arnauld Desprets" w:date="2020-04-07T08:45:00Z">
            <w:rPr/>
          </w:rPrChange>
        </w:rPr>
      </w:pPr>
      <w:r w:rsidRPr="00A46BE2">
        <w:rPr>
          <w:lang w:val="en-GB"/>
          <w:rPrChange w:id="1150" w:author="Arnauld Desprets" w:date="2020-04-07T08:45:00Z">
            <w:rPr/>
          </w:rPrChange>
        </w:rPr>
        <w:t>Title: Mobile App Consumer</w:t>
      </w:r>
    </w:p>
    <w:p w14:paraId="66C6D140" w14:textId="77777777" w:rsidR="00D0102B" w:rsidRPr="00A46BE2" w:rsidRDefault="00D0102B" w:rsidP="00D0102B">
      <w:pPr>
        <w:pStyle w:val="NormalWeb"/>
        <w:rPr>
          <w:lang w:val="en-GB"/>
          <w:rPrChange w:id="1151" w:author="Arnauld Desprets" w:date="2020-04-07T08:45:00Z">
            <w:rPr/>
          </w:rPrChange>
        </w:rPr>
      </w:pPr>
      <w:r w:rsidRPr="00A46BE2">
        <w:rPr>
          <w:lang w:val="en-GB"/>
          <w:rPrChange w:id="1152" w:author="Arnauld Desprets" w:date="2020-04-07T08:45:00Z">
            <w:rPr/>
          </w:rPrChange>
        </w:rPr>
        <w:t>Description: Test Application for the various API products</w:t>
      </w:r>
    </w:p>
    <w:p w14:paraId="74566B33" w14:textId="77777777" w:rsidR="00D0102B" w:rsidRPr="00A46BE2" w:rsidRDefault="00D0102B" w:rsidP="00D0102B">
      <w:pPr>
        <w:pStyle w:val="NormalWeb"/>
        <w:rPr>
          <w:lang w:val="en-GB"/>
          <w:rPrChange w:id="1153" w:author="Arnauld Desprets" w:date="2020-04-07T08:45:00Z">
            <w:rPr/>
          </w:rPrChange>
        </w:rPr>
      </w:pPr>
      <w:r w:rsidRPr="00A46BE2">
        <w:rPr>
          <w:lang w:val="en-GB"/>
          <w:rPrChange w:id="1154" w:author="Arnauld Desprets" w:date="2020-04-07T08:45:00Z">
            <w:rPr/>
          </w:rPrChange>
        </w:rPr>
        <w:t>OAuth Redirect URI: &lt; leave blank &gt;</w:t>
      </w:r>
    </w:p>
    <w:p w14:paraId="325B7365" w14:textId="667ABF53" w:rsidR="00D0102B" w:rsidRPr="00A46BE2" w:rsidRDefault="00D0102B" w:rsidP="00D0102B">
      <w:pPr>
        <w:pStyle w:val="NormalWeb"/>
        <w:rPr>
          <w:lang w:val="en-GB"/>
          <w:rPrChange w:id="1155" w:author="Arnauld Desprets" w:date="2020-04-07T08:45:00Z">
            <w:rPr/>
          </w:rPrChange>
        </w:rPr>
      </w:pPr>
      <w:r w:rsidRPr="00A46BE2">
        <w:rPr>
          <w:noProof/>
          <w:color w:val="0000FF"/>
          <w:lang w:val="en-GB"/>
          <w:rPrChange w:id="1156" w:author="Arnauld Desprets" w:date="2020-04-07T08:45:00Z">
            <w:rPr>
              <w:noProof/>
              <w:color w:val="0000FF"/>
            </w:rPr>
          </w:rPrChange>
        </w:rPr>
        <w:lastRenderedPageBreak/>
        <w:drawing>
          <wp:inline distT="0" distB="0" distL="0" distR="0" wp14:anchorId="32C5E95F" wp14:editId="238CAAA2">
            <wp:extent cx="5943600" cy="4750435"/>
            <wp:effectExtent l="0" t="0" r="0" b="0"/>
            <wp:docPr id="129" name="Picture 129" descr="Create app input">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reate app input">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750435"/>
                    </a:xfrm>
                    <a:prstGeom prst="rect">
                      <a:avLst/>
                    </a:prstGeom>
                    <a:noFill/>
                    <a:ln>
                      <a:noFill/>
                    </a:ln>
                  </pic:spPr>
                </pic:pic>
              </a:graphicData>
            </a:graphic>
          </wp:inline>
        </w:drawing>
      </w:r>
    </w:p>
    <w:p w14:paraId="7966CADF" w14:textId="77777777" w:rsidR="00D0102B" w:rsidRPr="00A46BE2" w:rsidRDefault="00D0102B" w:rsidP="00D0102B">
      <w:pPr>
        <w:pStyle w:val="NormalWeb"/>
        <w:rPr>
          <w:lang w:val="en-GB"/>
          <w:rPrChange w:id="1157" w:author="Arnauld Desprets" w:date="2020-04-07T08:45:00Z">
            <w:rPr/>
          </w:rPrChange>
        </w:rPr>
      </w:pPr>
      <w:r w:rsidRPr="00A46BE2">
        <w:rPr>
          <w:lang w:val="en-GB"/>
          <w:rPrChange w:id="1158" w:author="Arnauld Desprets" w:date="2020-04-07T08:45:00Z">
            <w:rPr/>
          </w:rPrChange>
        </w:rPr>
        <w:t>We need to capture the Client Secret and Client ID in a text editor for later use by our test application.</w:t>
      </w:r>
    </w:p>
    <w:p w14:paraId="7781BD67" w14:textId="77777777" w:rsidR="00D0102B" w:rsidRPr="00A46BE2" w:rsidRDefault="00D0102B" w:rsidP="007A0802">
      <w:pPr>
        <w:numPr>
          <w:ilvl w:val="0"/>
          <w:numId w:val="18"/>
        </w:numPr>
        <w:spacing w:before="100" w:beforeAutospacing="1" w:after="100" w:afterAutospacing="1" w:line="240" w:lineRule="auto"/>
        <w:rPr>
          <w:lang w:val="en-GB"/>
          <w:rPrChange w:id="1159" w:author="Arnauld Desprets" w:date="2020-04-07T08:45:00Z">
            <w:rPr/>
          </w:rPrChange>
        </w:rPr>
      </w:pPr>
      <w:r w:rsidRPr="00A46BE2">
        <w:rPr>
          <w:lang w:val="en-GB"/>
          <w:rPrChange w:id="1160" w:author="Arnauld Desprets" w:date="2020-04-07T08:45:00Z">
            <w:rPr/>
          </w:rPrChange>
        </w:rPr>
        <w:t>Select the Show check boxes for the Key and Secret.</w:t>
      </w:r>
    </w:p>
    <w:p w14:paraId="474C03F1" w14:textId="519BDBBC" w:rsidR="00D0102B" w:rsidRPr="00A46BE2" w:rsidRDefault="00D0102B" w:rsidP="00D0102B">
      <w:pPr>
        <w:pStyle w:val="NormalWeb"/>
        <w:rPr>
          <w:lang w:val="en-GB"/>
          <w:rPrChange w:id="1161" w:author="Arnauld Desprets" w:date="2020-04-07T08:45:00Z">
            <w:rPr/>
          </w:rPrChange>
        </w:rPr>
      </w:pPr>
      <w:r w:rsidRPr="00A46BE2">
        <w:rPr>
          <w:noProof/>
          <w:color w:val="0000FF"/>
          <w:lang w:val="en-GB"/>
          <w:rPrChange w:id="1162" w:author="Arnauld Desprets" w:date="2020-04-07T08:45:00Z">
            <w:rPr>
              <w:noProof/>
              <w:color w:val="0000FF"/>
            </w:rPr>
          </w:rPrChange>
        </w:rPr>
        <w:lastRenderedPageBreak/>
        <w:drawing>
          <wp:inline distT="0" distB="0" distL="0" distR="0" wp14:anchorId="6D96B5A7" wp14:editId="6A8D8107">
            <wp:extent cx="5943600" cy="4634230"/>
            <wp:effectExtent l="0" t="0" r="0" b="0"/>
            <wp:docPr id="128" name="Picture 128" descr="Create app keys">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reate app keys">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634230"/>
                    </a:xfrm>
                    <a:prstGeom prst="rect">
                      <a:avLst/>
                    </a:prstGeom>
                    <a:noFill/>
                    <a:ln>
                      <a:noFill/>
                    </a:ln>
                  </pic:spPr>
                </pic:pic>
              </a:graphicData>
            </a:graphic>
          </wp:inline>
        </w:drawing>
      </w:r>
    </w:p>
    <w:p w14:paraId="4A400134" w14:textId="77777777" w:rsidR="00D0102B" w:rsidRPr="00A46BE2" w:rsidRDefault="00D0102B" w:rsidP="007A0802">
      <w:pPr>
        <w:numPr>
          <w:ilvl w:val="0"/>
          <w:numId w:val="19"/>
        </w:numPr>
        <w:spacing w:before="100" w:beforeAutospacing="1" w:after="100" w:afterAutospacing="1" w:line="240" w:lineRule="auto"/>
        <w:rPr>
          <w:lang w:val="en-GB"/>
          <w:rPrChange w:id="1163" w:author="Arnauld Desprets" w:date="2020-04-07T08:45:00Z">
            <w:rPr/>
          </w:rPrChange>
        </w:rPr>
      </w:pPr>
      <w:r w:rsidRPr="00A46BE2">
        <w:rPr>
          <w:rStyle w:val="Strong"/>
          <w:lang w:val="en-GB"/>
          <w:rPrChange w:id="1164" w:author="Arnauld Desprets" w:date="2020-04-07T08:45:00Z">
            <w:rPr>
              <w:rStyle w:val="Strong"/>
            </w:rPr>
          </w:rPrChange>
        </w:rPr>
        <w:t>Copy Client Secret and Client ID in a text editor</w:t>
      </w:r>
      <w:r w:rsidRPr="00A46BE2">
        <w:rPr>
          <w:lang w:val="en-GB"/>
          <w:rPrChange w:id="1165" w:author="Arnauld Desprets" w:date="2020-04-07T08:45:00Z">
            <w:rPr/>
          </w:rPrChange>
        </w:rPr>
        <w:t xml:space="preserve"> and keep them securely.</w:t>
      </w:r>
    </w:p>
    <w:p w14:paraId="147AFAC4" w14:textId="77777777" w:rsidR="00D0102B" w:rsidRPr="00A46BE2" w:rsidRDefault="00D0102B" w:rsidP="00D0102B">
      <w:pPr>
        <w:pStyle w:val="Heading2"/>
        <w:rPr>
          <w:lang w:val="en-GB"/>
          <w:rPrChange w:id="1166" w:author="Arnauld Desprets" w:date="2020-04-07T08:45:00Z">
            <w:rPr/>
          </w:rPrChange>
        </w:rPr>
      </w:pPr>
      <w:r w:rsidRPr="00A46BE2">
        <w:rPr>
          <w:lang w:val="en-GB"/>
          <w:rPrChange w:id="1167" w:author="Arnauld Desprets" w:date="2020-04-07T08:45:00Z">
            <w:rPr/>
          </w:rPrChange>
        </w:rPr>
        <w:t>Subscribe to a Plan for the "QuoteMgmt" product</w:t>
      </w:r>
    </w:p>
    <w:p w14:paraId="4CF2E0A2" w14:textId="77777777" w:rsidR="00D0102B" w:rsidRPr="00A46BE2" w:rsidRDefault="00D0102B" w:rsidP="00D0102B">
      <w:pPr>
        <w:pStyle w:val="NormalWeb"/>
        <w:rPr>
          <w:lang w:val="en-GB"/>
          <w:rPrChange w:id="1168" w:author="Arnauld Desprets" w:date="2020-04-07T08:45:00Z">
            <w:rPr/>
          </w:rPrChange>
        </w:rPr>
      </w:pPr>
      <w:r w:rsidRPr="00A46BE2">
        <w:rPr>
          <w:lang w:val="en-GB"/>
          <w:rPrChange w:id="1169" w:author="Arnauld Desprets" w:date="2020-04-07T08:45:00Z">
            <w:rPr/>
          </w:rPrChange>
        </w:rPr>
        <w:t>In this section, we will subscribe to a plan for the "QuoteMgmt" using the Mobile App Consumer application.</w:t>
      </w:r>
    </w:p>
    <w:p w14:paraId="1CA07FDE" w14:textId="77777777" w:rsidR="00D0102B" w:rsidRPr="00A46BE2" w:rsidRDefault="00D0102B" w:rsidP="007A0802">
      <w:pPr>
        <w:numPr>
          <w:ilvl w:val="0"/>
          <w:numId w:val="20"/>
        </w:numPr>
        <w:spacing w:before="100" w:beforeAutospacing="1" w:after="100" w:afterAutospacing="1" w:line="240" w:lineRule="auto"/>
        <w:rPr>
          <w:lang w:val="en-GB"/>
          <w:rPrChange w:id="1170" w:author="Arnauld Desprets" w:date="2020-04-07T08:45:00Z">
            <w:rPr/>
          </w:rPrChange>
        </w:rPr>
      </w:pPr>
      <w:r w:rsidRPr="00A46BE2">
        <w:rPr>
          <w:lang w:val="en-GB"/>
          <w:rPrChange w:id="1171" w:author="Arnauld Desprets" w:date="2020-04-07T08:45:00Z">
            <w:rPr/>
          </w:rPrChange>
        </w:rPr>
        <w:t xml:space="preserve">Click the </w:t>
      </w:r>
      <w:r w:rsidRPr="00A46BE2">
        <w:rPr>
          <w:rStyle w:val="HTMLCode"/>
          <w:rFonts w:eastAsiaTheme="minorHAnsi"/>
          <w:lang w:val="en-GB"/>
          <w:rPrChange w:id="1172" w:author="Arnauld Desprets" w:date="2020-04-07T08:45:00Z">
            <w:rPr>
              <w:rStyle w:val="HTMLCode"/>
              <w:rFonts w:eastAsiaTheme="minorHAnsi"/>
            </w:rPr>
          </w:rPrChange>
        </w:rPr>
        <w:t>API Products link.</w:t>
      </w:r>
    </w:p>
    <w:p w14:paraId="54563965" w14:textId="77777777" w:rsidR="00D0102B" w:rsidRPr="00A46BE2" w:rsidRDefault="00D0102B" w:rsidP="007A0802">
      <w:pPr>
        <w:numPr>
          <w:ilvl w:val="0"/>
          <w:numId w:val="20"/>
        </w:numPr>
        <w:spacing w:before="100" w:beforeAutospacing="1" w:after="100" w:afterAutospacing="1" w:line="240" w:lineRule="auto"/>
        <w:rPr>
          <w:lang w:val="en-GB"/>
          <w:rPrChange w:id="1173" w:author="Arnauld Desprets" w:date="2020-04-07T08:45:00Z">
            <w:rPr/>
          </w:rPrChange>
        </w:rPr>
      </w:pPr>
      <w:r w:rsidRPr="00A46BE2">
        <w:rPr>
          <w:lang w:val="en-GB"/>
          <w:rPrChange w:id="1174" w:author="Arnauld Desprets" w:date="2020-04-07T08:45:00Z">
            <w:rPr/>
          </w:rPrChange>
        </w:rPr>
        <w:t>Click the Quote Management Product (1.0.0) API product link.</w:t>
      </w:r>
    </w:p>
    <w:p w14:paraId="0AE4B80E" w14:textId="1F9DBBC3" w:rsidR="00D0102B" w:rsidRPr="00A46BE2" w:rsidRDefault="00D0102B" w:rsidP="00D0102B">
      <w:pPr>
        <w:pStyle w:val="NormalWeb"/>
        <w:rPr>
          <w:lang w:val="en-GB"/>
          <w:rPrChange w:id="1175" w:author="Arnauld Desprets" w:date="2020-04-07T08:45:00Z">
            <w:rPr/>
          </w:rPrChange>
        </w:rPr>
      </w:pPr>
      <w:r w:rsidRPr="00A46BE2">
        <w:rPr>
          <w:noProof/>
          <w:color w:val="0000FF"/>
          <w:lang w:val="en-GB"/>
          <w:rPrChange w:id="1176" w:author="Arnauld Desprets" w:date="2020-04-07T08:45:00Z">
            <w:rPr>
              <w:noProof/>
              <w:color w:val="0000FF"/>
            </w:rPr>
          </w:rPrChange>
        </w:rPr>
        <w:lastRenderedPageBreak/>
        <w:drawing>
          <wp:inline distT="0" distB="0" distL="0" distR="0" wp14:anchorId="49C3C732" wp14:editId="22AE9BDA">
            <wp:extent cx="2950210" cy="2131060"/>
            <wp:effectExtent l="0" t="0" r="2540" b="2540"/>
            <wp:docPr id="127" name="Picture 127" descr="Create app keys">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reate app keys">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50210" cy="2131060"/>
                    </a:xfrm>
                    <a:prstGeom prst="rect">
                      <a:avLst/>
                    </a:prstGeom>
                    <a:noFill/>
                    <a:ln>
                      <a:noFill/>
                    </a:ln>
                  </pic:spPr>
                </pic:pic>
              </a:graphicData>
            </a:graphic>
          </wp:inline>
        </w:drawing>
      </w:r>
    </w:p>
    <w:p w14:paraId="037594D5" w14:textId="77777777" w:rsidR="00D0102B" w:rsidRPr="00A46BE2" w:rsidRDefault="00D0102B" w:rsidP="00D0102B">
      <w:pPr>
        <w:pStyle w:val="NormalWeb"/>
        <w:rPr>
          <w:lang w:val="en-GB"/>
          <w:rPrChange w:id="1177" w:author="Arnauld Desprets" w:date="2020-04-07T08:45:00Z">
            <w:rPr/>
          </w:rPrChange>
        </w:rPr>
      </w:pPr>
      <w:r w:rsidRPr="00A46BE2">
        <w:rPr>
          <w:lang w:val="en-GB"/>
          <w:rPrChange w:id="1178" w:author="Arnauld Desprets" w:date="2020-04-07T08:45:00Z">
            <w:rPr/>
          </w:rPrChange>
        </w:rPr>
        <w:t>You will be directed to the Product page which lists the available plans for subscription.</w:t>
      </w:r>
    </w:p>
    <w:p w14:paraId="50DB5524" w14:textId="77777777" w:rsidR="00D0102B" w:rsidRPr="00A46BE2" w:rsidRDefault="00D0102B" w:rsidP="007A0802">
      <w:pPr>
        <w:numPr>
          <w:ilvl w:val="0"/>
          <w:numId w:val="21"/>
        </w:numPr>
        <w:spacing w:before="100" w:beforeAutospacing="1" w:after="100" w:afterAutospacing="1" w:line="240" w:lineRule="auto"/>
        <w:rPr>
          <w:lang w:val="en-GB"/>
          <w:rPrChange w:id="1179" w:author="Arnauld Desprets" w:date="2020-04-07T08:45:00Z">
            <w:rPr/>
          </w:rPrChange>
        </w:rPr>
      </w:pPr>
      <w:r w:rsidRPr="00A46BE2">
        <w:rPr>
          <w:lang w:val="en-GB"/>
          <w:rPrChange w:id="1180" w:author="Arnauld Desprets" w:date="2020-04-07T08:45:00Z">
            <w:rPr/>
          </w:rPrChange>
        </w:rPr>
        <w:t xml:space="preserve">Click on the </w:t>
      </w:r>
      <w:r w:rsidRPr="00A46BE2">
        <w:rPr>
          <w:rStyle w:val="Strong"/>
          <w:lang w:val="en-GB"/>
          <w:rPrChange w:id="1181" w:author="Arnauld Desprets" w:date="2020-04-07T08:45:00Z">
            <w:rPr>
              <w:rStyle w:val="Strong"/>
            </w:rPr>
          </w:rPrChange>
        </w:rPr>
        <w:t>Subscribe</w:t>
      </w:r>
      <w:r w:rsidRPr="00A46BE2">
        <w:rPr>
          <w:lang w:val="en-GB"/>
          <w:rPrChange w:id="1182" w:author="Arnauld Desprets" w:date="2020-04-07T08:45:00Z">
            <w:rPr/>
          </w:rPrChange>
        </w:rPr>
        <w:t xml:space="preserve"> button under the </w:t>
      </w:r>
      <w:r w:rsidRPr="00A46BE2">
        <w:rPr>
          <w:rStyle w:val="Strong"/>
          <w:i/>
          <w:iCs/>
          <w:lang w:val="en-GB"/>
          <w:rPrChange w:id="1183" w:author="Arnauld Desprets" w:date="2020-04-07T08:45:00Z">
            <w:rPr>
              <w:rStyle w:val="Strong"/>
              <w:i/>
              <w:iCs/>
            </w:rPr>
          </w:rPrChange>
        </w:rPr>
        <w:t>Default plan</w:t>
      </w:r>
      <w:r w:rsidRPr="00A46BE2">
        <w:rPr>
          <w:lang w:val="en-GB"/>
          <w:rPrChange w:id="1184" w:author="Arnauld Desprets" w:date="2020-04-07T08:45:00Z">
            <w:rPr/>
          </w:rPrChange>
        </w:rPr>
        <w:t>.</w:t>
      </w:r>
    </w:p>
    <w:p w14:paraId="095E34E7" w14:textId="77777777" w:rsidR="00D0102B" w:rsidRPr="00A46BE2" w:rsidRDefault="00D0102B" w:rsidP="007A0802">
      <w:pPr>
        <w:numPr>
          <w:ilvl w:val="0"/>
          <w:numId w:val="21"/>
        </w:numPr>
        <w:spacing w:before="100" w:beforeAutospacing="1" w:after="100" w:afterAutospacing="1" w:line="240" w:lineRule="auto"/>
        <w:rPr>
          <w:lang w:val="en-GB"/>
          <w:rPrChange w:id="1185" w:author="Arnauld Desprets" w:date="2020-04-07T08:45:00Z">
            <w:rPr/>
          </w:rPrChange>
        </w:rPr>
      </w:pPr>
      <w:r w:rsidRPr="00A46BE2">
        <w:rPr>
          <w:lang w:val="en-GB"/>
          <w:rPrChange w:id="1186" w:author="Arnauld Desprets" w:date="2020-04-07T08:45:00Z">
            <w:rPr/>
          </w:rPrChange>
        </w:rPr>
        <w:t xml:space="preserve">Select the </w:t>
      </w:r>
      <w:r w:rsidRPr="00A46BE2">
        <w:rPr>
          <w:rStyle w:val="Strong"/>
          <w:lang w:val="en-GB"/>
          <w:rPrChange w:id="1187" w:author="Arnauld Desprets" w:date="2020-04-07T08:45:00Z">
            <w:rPr>
              <w:rStyle w:val="Strong"/>
            </w:rPr>
          </w:rPrChange>
        </w:rPr>
        <w:t>Mobile App Consumer</w:t>
      </w:r>
      <w:r w:rsidRPr="00A46BE2">
        <w:rPr>
          <w:lang w:val="en-GB"/>
          <w:rPrChange w:id="1188" w:author="Arnauld Desprets" w:date="2020-04-07T08:45:00Z">
            <w:rPr/>
          </w:rPrChange>
        </w:rPr>
        <w:t xml:space="preserve"> toggle and click the </w:t>
      </w:r>
      <w:r w:rsidRPr="00A46BE2">
        <w:rPr>
          <w:rStyle w:val="Strong"/>
          <w:lang w:val="en-GB"/>
          <w:rPrChange w:id="1189" w:author="Arnauld Desprets" w:date="2020-04-07T08:45:00Z">
            <w:rPr>
              <w:rStyle w:val="Strong"/>
            </w:rPr>
          </w:rPrChange>
        </w:rPr>
        <w:t>Subscribe</w:t>
      </w:r>
      <w:r w:rsidRPr="00A46BE2">
        <w:rPr>
          <w:lang w:val="en-GB"/>
          <w:rPrChange w:id="1190" w:author="Arnauld Desprets" w:date="2020-04-07T08:45:00Z">
            <w:rPr/>
          </w:rPrChange>
        </w:rPr>
        <w:t xml:space="preserve"> button.</w:t>
      </w:r>
    </w:p>
    <w:p w14:paraId="7E2027D4" w14:textId="77777777" w:rsidR="00D0102B" w:rsidRPr="00A46BE2" w:rsidRDefault="00D0102B" w:rsidP="00D0102B">
      <w:pPr>
        <w:pStyle w:val="NormalWeb"/>
        <w:rPr>
          <w:lang w:val="en-GB"/>
          <w:rPrChange w:id="1191" w:author="Arnauld Desprets" w:date="2020-04-07T08:45:00Z">
            <w:rPr/>
          </w:rPrChange>
        </w:rPr>
      </w:pPr>
      <w:r w:rsidRPr="00A46BE2">
        <w:rPr>
          <w:lang w:val="en-GB"/>
          <w:rPrChange w:id="1192" w:author="Arnauld Desprets" w:date="2020-04-07T08:45:00Z">
            <w:rPr/>
          </w:rPrChange>
        </w:rPr>
        <w:t xml:space="preserve">The </w:t>
      </w:r>
      <w:proofErr w:type="spellStart"/>
      <w:r w:rsidRPr="00A46BE2">
        <w:rPr>
          <w:lang w:val="en-GB"/>
          <w:rPrChange w:id="1193" w:author="Arnauld Desprets" w:date="2020-04-07T08:45:00Z">
            <w:rPr/>
          </w:rPrChange>
        </w:rPr>
        <w:t>MobileApp</w:t>
      </w:r>
      <w:proofErr w:type="spellEnd"/>
      <w:r w:rsidRPr="00A46BE2">
        <w:rPr>
          <w:lang w:val="en-GB"/>
          <w:rPrChange w:id="1194" w:author="Arnauld Desprets" w:date="2020-04-07T08:45:00Z">
            <w:rPr/>
          </w:rPrChange>
        </w:rPr>
        <w:t xml:space="preserve"> Consumer application is now subscribed to the </w:t>
      </w:r>
      <w:r w:rsidRPr="00A46BE2">
        <w:rPr>
          <w:rStyle w:val="Strong"/>
          <w:lang w:val="en-GB"/>
          <w:rPrChange w:id="1195" w:author="Arnauld Desprets" w:date="2020-04-07T08:45:00Z">
            <w:rPr>
              <w:rStyle w:val="Strong"/>
            </w:rPr>
          </w:rPrChange>
        </w:rPr>
        <w:t>Default plan</w:t>
      </w:r>
      <w:r w:rsidRPr="00A46BE2">
        <w:rPr>
          <w:lang w:val="en-GB"/>
          <w:rPrChange w:id="1196" w:author="Arnauld Desprets" w:date="2020-04-07T08:45:00Z">
            <w:rPr/>
          </w:rPrChange>
        </w:rPr>
        <w:t xml:space="preserve"> for the QuoteMgmt product.</w:t>
      </w:r>
    </w:p>
    <w:p w14:paraId="32A4ECC6" w14:textId="77777777" w:rsidR="00D0102B" w:rsidRPr="00A46BE2" w:rsidRDefault="00D0102B" w:rsidP="00D0102B">
      <w:pPr>
        <w:pStyle w:val="Heading2"/>
        <w:rPr>
          <w:lang w:val="en-GB"/>
          <w:rPrChange w:id="1197" w:author="Arnauld Desprets" w:date="2020-04-07T08:45:00Z">
            <w:rPr/>
          </w:rPrChange>
        </w:rPr>
      </w:pPr>
      <w:r w:rsidRPr="00A46BE2">
        <w:rPr>
          <w:lang w:val="en-GB"/>
          <w:rPrChange w:id="1198" w:author="Arnauld Desprets" w:date="2020-04-07T08:45:00Z">
            <w:rPr/>
          </w:rPrChange>
        </w:rPr>
        <w:t>Test QuoteMgmt APIs from the Developer Portal</w:t>
      </w:r>
    </w:p>
    <w:p w14:paraId="7C1C2C09" w14:textId="77777777" w:rsidR="00D0102B" w:rsidRPr="00A46BE2" w:rsidRDefault="00D0102B" w:rsidP="00D0102B">
      <w:pPr>
        <w:pStyle w:val="NormalWeb"/>
        <w:rPr>
          <w:lang w:val="en-GB"/>
          <w:rPrChange w:id="1199" w:author="Arnauld Desprets" w:date="2020-04-07T08:45:00Z">
            <w:rPr/>
          </w:rPrChange>
        </w:rPr>
      </w:pPr>
      <w:r w:rsidRPr="00A46BE2">
        <w:rPr>
          <w:lang w:val="en-GB"/>
          <w:rPrChange w:id="1200" w:author="Arnauld Desprets" w:date="2020-04-07T08:45:00Z">
            <w:rPr/>
          </w:rPrChange>
        </w:rPr>
        <w:t xml:space="preserve">In this section, we will use the developer portal to test Quote Management API REST API. This is useful for application developers to try out the APIs before their application is fully developed or to simply see the expected response based on inputs, they provide the API. We will test the </w:t>
      </w:r>
      <w:r w:rsidRPr="00A46BE2">
        <w:rPr>
          <w:rStyle w:val="Strong"/>
          <w:lang w:val="en-GB"/>
          <w:rPrChange w:id="1201" w:author="Arnauld Desprets" w:date="2020-04-07T08:45:00Z">
            <w:rPr>
              <w:rStyle w:val="Strong"/>
            </w:rPr>
          </w:rPrChange>
        </w:rPr>
        <w:t>Quote Management API REST</w:t>
      </w:r>
      <w:r w:rsidRPr="00A46BE2">
        <w:rPr>
          <w:lang w:val="en-GB"/>
          <w:rPrChange w:id="1202" w:author="Arnauld Desprets" w:date="2020-04-07T08:45:00Z">
            <w:rPr/>
          </w:rPrChange>
        </w:rPr>
        <w:t xml:space="preserve"> API from the developer portal.</w:t>
      </w:r>
    </w:p>
    <w:p w14:paraId="5FD259BE" w14:textId="77777777" w:rsidR="00D0102B" w:rsidRPr="00A46BE2" w:rsidRDefault="00D0102B" w:rsidP="007A0802">
      <w:pPr>
        <w:numPr>
          <w:ilvl w:val="0"/>
          <w:numId w:val="22"/>
        </w:numPr>
        <w:spacing w:before="100" w:beforeAutospacing="1" w:after="100" w:afterAutospacing="1" w:line="240" w:lineRule="auto"/>
        <w:rPr>
          <w:lang w:val="en-GB"/>
          <w:rPrChange w:id="1203" w:author="Arnauld Desprets" w:date="2020-04-07T08:45:00Z">
            <w:rPr/>
          </w:rPrChange>
        </w:rPr>
      </w:pPr>
      <w:r w:rsidRPr="00A46BE2">
        <w:rPr>
          <w:lang w:val="en-GB"/>
          <w:rPrChange w:id="1204" w:author="Arnauld Desprets" w:date="2020-04-07T08:45:00Z">
            <w:rPr/>
          </w:rPrChange>
        </w:rPr>
        <w:t xml:space="preserve">Click the </w:t>
      </w:r>
      <w:r w:rsidRPr="00A46BE2">
        <w:rPr>
          <w:rStyle w:val="Strong"/>
          <w:lang w:val="en-GB"/>
          <w:rPrChange w:id="1205" w:author="Arnauld Desprets" w:date="2020-04-07T08:45:00Z">
            <w:rPr>
              <w:rStyle w:val="Strong"/>
            </w:rPr>
          </w:rPrChange>
        </w:rPr>
        <w:t>Quote API</w:t>
      </w:r>
      <w:r w:rsidRPr="00A46BE2">
        <w:rPr>
          <w:lang w:val="en-GB"/>
          <w:rPrChange w:id="1206" w:author="Arnauld Desprets" w:date="2020-04-07T08:45:00Z">
            <w:rPr/>
          </w:rPrChange>
        </w:rPr>
        <w:t xml:space="preserve"> link on the left-hand navigation menu and then expand the GET /quote path by clicking on the twisty next to the path, click on the Try it tab.</w:t>
      </w:r>
    </w:p>
    <w:p w14:paraId="23C9AD42" w14:textId="2A60B4EC" w:rsidR="00D0102B" w:rsidRPr="00A46BE2" w:rsidRDefault="00D0102B" w:rsidP="00D0102B">
      <w:pPr>
        <w:pStyle w:val="NormalWeb"/>
        <w:rPr>
          <w:lang w:val="en-GB"/>
          <w:rPrChange w:id="1207" w:author="Arnauld Desprets" w:date="2020-04-07T08:45:00Z">
            <w:rPr/>
          </w:rPrChange>
        </w:rPr>
      </w:pPr>
      <w:r w:rsidRPr="00A46BE2">
        <w:rPr>
          <w:noProof/>
          <w:color w:val="0000FF"/>
          <w:lang w:val="en-GB"/>
          <w:rPrChange w:id="1208" w:author="Arnauld Desprets" w:date="2020-04-07T08:45:00Z">
            <w:rPr>
              <w:noProof/>
              <w:color w:val="0000FF"/>
            </w:rPr>
          </w:rPrChange>
        </w:rPr>
        <w:lastRenderedPageBreak/>
        <w:drawing>
          <wp:inline distT="0" distB="0" distL="0" distR="0" wp14:anchorId="76BDA8FF" wp14:editId="4B62DA62">
            <wp:extent cx="5943600" cy="4732655"/>
            <wp:effectExtent l="0" t="0" r="0" b="0"/>
            <wp:docPr id="126" name="Picture 126" descr="Test app">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est app">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732655"/>
                    </a:xfrm>
                    <a:prstGeom prst="rect">
                      <a:avLst/>
                    </a:prstGeom>
                    <a:noFill/>
                    <a:ln>
                      <a:noFill/>
                    </a:ln>
                  </pic:spPr>
                </pic:pic>
              </a:graphicData>
            </a:graphic>
          </wp:inline>
        </w:drawing>
      </w:r>
    </w:p>
    <w:p w14:paraId="0B0891A6" w14:textId="77777777" w:rsidR="00D0102B" w:rsidRPr="00A46BE2" w:rsidRDefault="00D0102B" w:rsidP="007A0802">
      <w:pPr>
        <w:numPr>
          <w:ilvl w:val="0"/>
          <w:numId w:val="23"/>
        </w:numPr>
        <w:spacing w:before="100" w:beforeAutospacing="1" w:after="100" w:afterAutospacing="1" w:line="240" w:lineRule="auto"/>
        <w:rPr>
          <w:lang w:val="en-GB"/>
          <w:rPrChange w:id="1209" w:author="Arnauld Desprets" w:date="2020-04-07T08:45:00Z">
            <w:rPr/>
          </w:rPrChange>
        </w:rPr>
      </w:pPr>
      <w:r w:rsidRPr="00A46BE2">
        <w:rPr>
          <w:lang w:val="en-GB"/>
          <w:rPrChange w:id="1210" w:author="Arnauld Desprets" w:date="2020-04-07T08:45:00Z">
            <w:rPr/>
          </w:rPrChange>
        </w:rPr>
        <w:t xml:space="preserve">Scroll down, click on the three </w:t>
      </w:r>
      <w:r w:rsidRPr="00A46BE2">
        <w:rPr>
          <w:rStyle w:val="Emphasis"/>
          <w:lang w:val="en-GB"/>
          <w:rPrChange w:id="1211" w:author="Arnauld Desprets" w:date="2020-04-07T08:45:00Z">
            <w:rPr>
              <w:rStyle w:val="Emphasis"/>
            </w:rPr>
          </w:rPrChange>
        </w:rPr>
        <w:t>Generate</w:t>
      </w:r>
      <w:r w:rsidRPr="00A46BE2">
        <w:rPr>
          <w:lang w:val="en-GB"/>
          <w:rPrChange w:id="1212" w:author="Arnauld Desprets" w:date="2020-04-07T08:45:00Z">
            <w:rPr/>
          </w:rPrChange>
        </w:rPr>
        <w:t xml:space="preserve"> link to populate the values and click the Send button</w:t>
      </w:r>
    </w:p>
    <w:p w14:paraId="62C84A85" w14:textId="6CE5DC2B" w:rsidR="00D0102B" w:rsidRPr="00A46BE2" w:rsidRDefault="00D0102B" w:rsidP="007A0802">
      <w:pPr>
        <w:numPr>
          <w:ilvl w:val="0"/>
          <w:numId w:val="23"/>
        </w:numPr>
        <w:spacing w:before="100" w:beforeAutospacing="1" w:after="100" w:afterAutospacing="1" w:line="240" w:lineRule="auto"/>
        <w:rPr>
          <w:lang w:val="en-GB"/>
          <w:rPrChange w:id="1213" w:author="Arnauld Desprets" w:date="2020-04-07T08:45:00Z">
            <w:rPr/>
          </w:rPrChange>
        </w:rPr>
      </w:pPr>
      <w:r w:rsidRPr="00A46BE2">
        <w:rPr>
          <w:lang w:val="en-GB"/>
          <w:rPrChange w:id="1214" w:author="Arnauld Desprets" w:date="2020-04-07T08:45:00Z">
            <w:rPr/>
          </w:rPrChange>
        </w:rPr>
        <w:lastRenderedPageBreak/>
        <w:t xml:space="preserve">Scroll down below the Call operation button. You should see a 200 OK and a response body as shown below. You get the response from the back end. </w:t>
      </w:r>
      <w:r w:rsidRPr="00A46BE2">
        <w:rPr>
          <w:noProof/>
          <w:color w:val="0000FF"/>
          <w:lang w:val="en-GB"/>
          <w:rPrChange w:id="1215" w:author="Arnauld Desprets" w:date="2020-04-07T08:45:00Z">
            <w:rPr>
              <w:noProof/>
              <w:color w:val="0000FF"/>
            </w:rPr>
          </w:rPrChange>
        </w:rPr>
        <w:drawing>
          <wp:inline distT="0" distB="0" distL="0" distR="0" wp14:anchorId="650924B0" wp14:editId="1EE90808">
            <wp:extent cx="5943600" cy="6573520"/>
            <wp:effectExtent l="0" t="0" r="0" b="0"/>
            <wp:docPr id="125" name="Picture 125" descr="Test app">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est app">
                      <a:hlinkClick r:id="rId107" tgtFrame="&quot;_blank&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6573520"/>
                    </a:xfrm>
                    <a:prstGeom prst="rect">
                      <a:avLst/>
                    </a:prstGeom>
                    <a:noFill/>
                    <a:ln>
                      <a:noFill/>
                    </a:ln>
                  </pic:spPr>
                </pic:pic>
              </a:graphicData>
            </a:graphic>
          </wp:inline>
        </w:drawing>
      </w:r>
    </w:p>
    <w:p w14:paraId="38DFB984" w14:textId="77777777" w:rsidR="00D0102B" w:rsidRPr="00A46BE2" w:rsidRDefault="00D0102B" w:rsidP="00D0102B">
      <w:pPr>
        <w:pStyle w:val="Heading1"/>
        <w:rPr>
          <w:lang w:val="en-GB"/>
          <w:rPrChange w:id="1216" w:author="Arnauld Desprets" w:date="2020-04-07T08:45:00Z">
            <w:rPr/>
          </w:rPrChange>
        </w:rPr>
      </w:pPr>
      <w:r w:rsidRPr="00A46BE2">
        <w:rPr>
          <w:lang w:val="en-GB"/>
          <w:rPrChange w:id="1217" w:author="Arnauld Desprets" w:date="2020-04-07T08:45:00Z">
            <w:rPr/>
          </w:rPrChange>
        </w:rPr>
        <w:t>Step 5 - Invoke the API</w:t>
      </w:r>
    </w:p>
    <w:p w14:paraId="79DCD7B0" w14:textId="77777777" w:rsidR="00D0102B" w:rsidRPr="00A46BE2" w:rsidRDefault="00D0102B" w:rsidP="00D0102B">
      <w:pPr>
        <w:pStyle w:val="NormalWeb"/>
        <w:rPr>
          <w:lang w:val="en-GB"/>
          <w:rPrChange w:id="1218" w:author="Arnauld Desprets" w:date="2020-04-07T08:45:00Z">
            <w:rPr/>
          </w:rPrChange>
        </w:rPr>
      </w:pPr>
      <w:r w:rsidRPr="00A46BE2">
        <w:rPr>
          <w:lang w:val="en-GB"/>
          <w:rPrChange w:id="1219" w:author="Arnauld Desprets" w:date="2020-04-07T08:45:00Z">
            <w:rPr/>
          </w:rPrChange>
        </w:rPr>
        <w:t xml:space="preserve">Now that you have browsed the API Portal and registered / tested the API’s that </w:t>
      </w:r>
      <w:r w:rsidRPr="00A46BE2">
        <w:rPr>
          <w:rStyle w:val="Strong"/>
          <w:lang w:val="en-GB"/>
          <w:rPrChange w:id="1220" w:author="Arnauld Desprets" w:date="2020-04-07T08:45:00Z">
            <w:rPr>
              <w:rStyle w:val="Strong"/>
            </w:rPr>
          </w:rPrChange>
        </w:rPr>
        <w:t>Quote</w:t>
      </w:r>
      <w:r w:rsidRPr="00A46BE2">
        <w:rPr>
          <w:lang w:val="en-GB"/>
          <w:rPrChange w:id="1221" w:author="Arnauld Desprets" w:date="2020-04-07T08:45:00Z">
            <w:rPr/>
          </w:rPrChange>
        </w:rPr>
        <w:t xml:space="preserve"> is providing, it’s time to test them out from a real application.</w:t>
      </w:r>
    </w:p>
    <w:p w14:paraId="284B79DE" w14:textId="77777777" w:rsidR="00D0102B" w:rsidRPr="00A46BE2" w:rsidRDefault="00D0102B" w:rsidP="00D0102B">
      <w:pPr>
        <w:pStyle w:val="NormalWeb"/>
        <w:rPr>
          <w:lang w:val="en-GB"/>
          <w:rPrChange w:id="1222" w:author="Arnauld Desprets" w:date="2020-04-07T08:45:00Z">
            <w:rPr/>
          </w:rPrChange>
        </w:rPr>
      </w:pPr>
      <w:r w:rsidRPr="00A46BE2">
        <w:rPr>
          <w:lang w:val="en-GB"/>
          <w:rPrChange w:id="1223" w:author="Arnauld Desprets" w:date="2020-04-07T08:45:00Z">
            <w:rPr/>
          </w:rPrChange>
        </w:rPr>
        <w:lastRenderedPageBreak/>
        <w:t>Sample code (snippets) are provided from developer portal for different language (</w:t>
      </w:r>
      <w:proofErr w:type="spellStart"/>
      <w:r w:rsidRPr="00A46BE2">
        <w:rPr>
          <w:lang w:val="en-GB"/>
          <w:rPrChange w:id="1224" w:author="Arnauld Desprets" w:date="2020-04-07T08:45:00Z">
            <w:rPr/>
          </w:rPrChange>
        </w:rPr>
        <w:t>cUrl</w:t>
      </w:r>
      <w:proofErr w:type="spellEnd"/>
      <w:r w:rsidRPr="00A46BE2">
        <w:rPr>
          <w:lang w:val="en-GB"/>
          <w:rPrChange w:id="1225" w:author="Arnauld Desprets" w:date="2020-04-07T08:45:00Z">
            <w:rPr/>
          </w:rPrChange>
        </w:rPr>
        <w:t xml:space="preserve">, Ruby, Python, PHP, </w:t>
      </w:r>
      <w:proofErr w:type="spellStart"/>
      <w:r w:rsidRPr="00A46BE2">
        <w:rPr>
          <w:lang w:val="en-GB"/>
          <w:rPrChange w:id="1226" w:author="Arnauld Desprets" w:date="2020-04-07T08:45:00Z">
            <w:rPr/>
          </w:rPrChange>
        </w:rPr>
        <w:t>Javascript</w:t>
      </w:r>
      <w:proofErr w:type="spellEnd"/>
      <w:r w:rsidRPr="00A46BE2">
        <w:rPr>
          <w:lang w:val="en-GB"/>
          <w:rPrChange w:id="1227" w:author="Arnauld Desprets" w:date="2020-04-07T08:45:00Z">
            <w:rPr/>
          </w:rPrChange>
        </w:rPr>
        <w:t>, Java, Go, Swift</w:t>
      </w:r>
      <w:proofErr w:type="gramStart"/>
      <w:r w:rsidRPr="00A46BE2">
        <w:rPr>
          <w:lang w:val="en-GB"/>
          <w:rPrChange w:id="1228" w:author="Arnauld Desprets" w:date="2020-04-07T08:45:00Z">
            <w:rPr/>
          </w:rPrChange>
        </w:rPr>
        <w:t>) .</w:t>
      </w:r>
      <w:proofErr w:type="gramEnd"/>
    </w:p>
    <w:p w14:paraId="728F0818" w14:textId="77777777" w:rsidR="00D0102B" w:rsidRPr="00A46BE2" w:rsidRDefault="00D0102B" w:rsidP="007A0802">
      <w:pPr>
        <w:numPr>
          <w:ilvl w:val="0"/>
          <w:numId w:val="24"/>
        </w:numPr>
        <w:spacing w:before="100" w:beforeAutospacing="1" w:after="100" w:afterAutospacing="1" w:line="240" w:lineRule="auto"/>
        <w:rPr>
          <w:lang w:val="en-GB"/>
          <w:rPrChange w:id="1229" w:author="Arnauld Desprets" w:date="2020-04-07T08:45:00Z">
            <w:rPr/>
          </w:rPrChange>
        </w:rPr>
      </w:pPr>
      <w:r w:rsidRPr="00A46BE2">
        <w:rPr>
          <w:lang w:val="en-GB"/>
          <w:rPrChange w:id="1230" w:author="Arnauld Desprets" w:date="2020-04-07T08:45:00Z">
            <w:rPr/>
          </w:rPrChange>
        </w:rPr>
        <w:t>Login into the developer portal as an application developer using your developer credentials.</w:t>
      </w:r>
    </w:p>
    <w:p w14:paraId="743687BD" w14:textId="77777777" w:rsidR="00D0102B" w:rsidRPr="00A46BE2" w:rsidRDefault="00D0102B" w:rsidP="007A0802">
      <w:pPr>
        <w:numPr>
          <w:ilvl w:val="0"/>
          <w:numId w:val="24"/>
        </w:numPr>
        <w:spacing w:before="100" w:beforeAutospacing="1" w:after="100" w:afterAutospacing="1" w:line="240" w:lineRule="auto"/>
        <w:rPr>
          <w:lang w:val="en-GB"/>
          <w:rPrChange w:id="1231" w:author="Arnauld Desprets" w:date="2020-04-07T08:45:00Z">
            <w:rPr/>
          </w:rPrChange>
        </w:rPr>
      </w:pPr>
      <w:r w:rsidRPr="00A46BE2">
        <w:rPr>
          <w:lang w:val="en-GB"/>
          <w:rPrChange w:id="1232" w:author="Arnauld Desprets" w:date="2020-04-07T08:45:00Z">
            <w:rPr/>
          </w:rPrChange>
        </w:rPr>
        <w:t xml:space="preserve">Click the </w:t>
      </w:r>
      <w:r w:rsidRPr="00A46BE2">
        <w:rPr>
          <w:rStyle w:val="Strong"/>
          <w:lang w:val="en-GB"/>
          <w:rPrChange w:id="1233" w:author="Arnauld Desprets" w:date="2020-04-07T08:45:00Z">
            <w:rPr>
              <w:rStyle w:val="Strong"/>
            </w:rPr>
          </w:rPrChange>
        </w:rPr>
        <w:t>API Products</w:t>
      </w:r>
      <w:r w:rsidRPr="00A46BE2">
        <w:rPr>
          <w:lang w:val="en-GB"/>
          <w:rPrChange w:id="1234" w:author="Arnauld Desprets" w:date="2020-04-07T08:45:00Z">
            <w:rPr/>
          </w:rPrChange>
        </w:rPr>
        <w:t xml:space="preserve"> link</w:t>
      </w:r>
    </w:p>
    <w:p w14:paraId="6B0243C9" w14:textId="77777777" w:rsidR="00D0102B" w:rsidRPr="00A46BE2" w:rsidRDefault="00D0102B" w:rsidP="007A0802">
      <w:pPr>
        <w:numPr>
          <w:ilvl w:val="0"/>
          <w:numId w:val="24"/>
        </w:numPr>
        <w:spacing w:before="100" w:beforeAutospacing="1" w:after="100" w:afterAutospacing="1" w:line="240" w:lineRule="auto"/>
        <w:rPr>
          <w:lang w:val="en-GB"/>
          <w:rPrChange w:id="1235" w:author="Arnauld Desprets" w:date="2020-04-07T08:45:00Z">
            <w:rPr/>
          </w:rPrChange>
        </w:rPr>
      </w:pPr>
      <w:r w:rsidRPr="00A46BE2">
        <w:rPr>
          <w:lang w:val="en-GB"/>
          <w:rPrChange w:id="1236" w:author="Arnauld Desprets" w:date="2020-04-07T08:45:00Z">
            <w:rPr/>
          </w:rPrChange>
        </w:rPr>
        <w:t xml:space="preserve">Click the </w:t>
      </w:r>
      <w:r w:rsidRPr="00A46BE2">
        <w:rPr>
          <w:rStyle w:val="Strong"/>
          <w:lang w:val="en-GB"/>
          <w:rPrChange w:id="1237" w:author="Arnauld Desprets" w:date="2020-04-07T08:45:00Z">
            <w:rPr>
              <w:rStyle w:val="Strong"/>
            </w:rPr>
          </w:rPrChange>
        </w:rPr>
        <w:t>Quote API (1.0.0)</w:t>
      </w:r>
      <w:r w:rsidRPr="00A46BE2">
        <w:rPr>
          <w:lang w:val="en-GB"/>
          <w:rPrChange w:id="1238" w:author="Arnauld Desprets" w:date="2020-04-07T08:45:00Z">
            <w:rPr/>
          </w:rPrChange>
        </w:rPr>
        <w:t xml:space="preserve"> API link within the Quote Management Product.</w:t>
      </w:r>
    </w:p>
    <w:p w14:paraId="50EF6609" w14:textId="77777777" w:rsidR="00D0102B" w:rsidRPr="00A46BE2" w:rsidRDefault="00D0102B" w:rsidP="007A0802">
      <w:pPr>
        <w:numPr>
          <w:ilvl w:val="0"/>
          <w:numId w:val="24"/>
        </w:numPr>
        <w:spacing w:before="100" w:beforeAutospacing="1" w:after="100" w:afterAutospacing="1" w:line="240" w:lineRule="auto"/>
        <w:rPr>
          <w:lang w:val="en-GB"/>
          <w:rPrChange w:id="1239" w:author="Arnauld Desprets" w:date="2020-04-07T08:45:00Z">
            <w:rPr/>
          </w:rPrChange>
        </w:rPr>
      </w:pPr>
      <w:r w:rsidRPr="00A46BE2">
        <w:rPr>
          <w:lang w:val="en-GB"/>
          <w:rPrChange w:id="1240" w:author="Arnauld Desprets" w:date="2020-04-07T08:45:00Z">
            <w:rPr/>
          </w:rPrChange>
        </w:rPr>
        <w:t xml:space="preserve">Now, you can discover all operations with their properties and on the </w:t>
      </w:r>
      <w:proofErr w:type="gramStart"/>
      <w:r w:rsidRPr="00A46BE2">
        <w:rPr>
          <w:lang w:val="en-GB"/>
          <w:rPrChange w:id="1241" w:author="Arnauld Desprets" w:date="2020-04-07T08:45:00Z">
            <w:rPr/>
          </w:rPrChange>
        </w:rPr>
        <w:t>right hand</w:t>
      </w:r>
      <w:proofErr w:type="gramEnd"/>
      <w:r w:rsidRPr="00A46BE2">
        <w:rPr>
          <w:lang w:val="en-GB"/>
          <w:rPrChange w:id="1242" w:author="Arnauld Desprets" w:date="2020-04-07T08:45:00Z">
            <w:rPr/>
          </w:rPrChange>
        </w:rPr>
        <w:t xml:space="preserve"> side sample code.</w:t>
      </w:r>
    </w:p>
    <w:p w14:paraId="0B2A5664" w14:textId="77777777" w:rsidR="00D0102B" w:rsidRPr="00A46BE2" w:rsidRDefault="00D0102B" w:rsidP="007A0802">
      <w:pPr>
        <w:numPr>
          <w:ilvl w:val="0"/>
          <w:numId w:val="24"/>
        </w:numPr>
        <w:spacing w:before="100" w:beforeAutospacing="1" w:after="100" w:afterAutospacing="1" w:line="240" w:lineRule="auto"/>
        <w:rPr>
          <w:lang w:val="en-GB"/>
          <w:rPrChange w:id="1243" w:author="Arnauld Desprets" w:date="2020-04-07T08:45:00Z">
            <w:rPr/>
          </w:rPrChange>
        </w:rPr>
      </w:pPr>
      <w:r w:rsidRPr="00A46BE2">
        <w:rPr>
          <w:lang w:val="en-GB"/>
          <w:rPrChange w:id="1244" w:author="Arnauld Desprets" w:date="2020-04-07T08:45:00Z">
            <w:rPr/>
          </w:rPrChange>
        </w:rPr>
        <w:t xml:space="preserve">Select an Operation, for example, </w:t>
      </w:r>
      <w:r w:rsidRPr="00A46BE2">
        <w:rPr>
          <w:rStyle w:val="Strong"/>
          <w:lang w:val="en-GB"/>
          <w:rPrChange w:id="1245" w:author="Arnauld Desprets" w:date="2020-04-07T08:45:00Z">
            <w:rPr>
              <w:rStyle w:val="Strong"/>
            </w:rPr>
          </w:rPrChange>
        </w:rPr>
        <w:t>POST /quote</w:t>
      </w:r>
    </w:p>
    <w:p w14:paraId="7240FC1D" w14:textId="77777777" w:rsidR="00D0102B" w:rsidRPr="00A46BE2" w:rsidRDefault="00D0102B" w:rsidP="007A0802">
      <w:pPr>
        <w:numPr>
          <w:ilvl w:val="0"/>
          <w:numId w:val="24"/>
        </w:numPr>
        <w:spacing w:before="100" w:beforeAutospacing="1" w:after="100" w:afterAutospacing="1" w:line="240" w:lineRule="auto"/>
        <w:rPr>
          <w:lang w:val="en-GB"/>
          <w:rPrChange w:id="1246" w:author="Arnauld Desprets" w:date="2020-04-07T08:45:00Z">
            <w:rPr/>
          </w:rPrChange>
        </w:rPr>
      </w:pPr>
      <w:r w:rsidRPr="00A46BE2">
        <w:rPr>
          <w:lang w:val="en-GB"/>
          <w:rPrChange w:id="1247" w:author="Arnauld Desprets" w:date="2020-04-07T08:45:00Z">
            <w:rPr/>
          </w:rPrChange>
        </w:rPr>
        <w:t xml:space="preserve">On the right hand </w:t>
      </w:r>
      <w:proofErr w:type="gramStart"/>
      <w:r w:rsidRPr="00A46BE2">
        <w:rPr>
          <w:lang w:val="en-GB"/>
          <w:rPrChange w:id="1248" w:author="Arnauld Desprets" w:date="2020-04-07T08:45:00Z">
            <w:rPr/>
          </w:rPrChange>
        </w:rPr>
        <w:t>side</w:t>
      </w:r>
      <w:proofErr w:type="gramEnd"/>
      <w:r w:rsidRPr="00A46BE2">
        <w:rPr>
          <w:lang w:val="en-GB"/>
          <w:rPrChange w:id="1249" w:author="Arnauld Desprets" w:date="2020-04-07T08:45:00Z">
            <w:rPr/>
          </w:rPrChange>
        </w:rPr>
        <w:t xml:space="preserve"> you'll see the </w:t>
      </w:r>
      <w:r w:rsidRPr="00A46BE2">
        <w:rPr>
          <w:rStyle w:val="Strong"/>
          <w:lang w:val="en-GB"/>
          <w:rPrChange w:id="1250" w:author="Arnauld Desprets" w:date="2020-04-07T08:45:00Z">
            <w:rPr>
              <w:rStyle w:val="Strong"/>
            </w:rPr>
          </w:rPrChange>
        </w:rPr>
        <w:t>curl</w:t>
      </w:r>
      <w:r w:rsidRPr="00A46BE2">
        <w:rPr>
          <w:lang w:val="en-GB"/>
          <w:rPrChange w:id="1251" w:author="Arnauld Desprets" w:date="2020-04-07T08:45:00Z">
            <w:rPr/>
          </w:rPrChange>
        </w:rPr>
        <w:t xml:space="preserve"> expression</w:t>
      </w:r>
    </w:p>
    <w:p w14:paraId="4214D0CF" w14:textId="77777777" w:rsidR="00D0102B" w:rsidRPr="00A46BE2" w:rsidRDefault="00D0102B" w:rsidP="007A0802">
      <w:pPr>
        <w:numPr>
          <w:ilvl w:val="0"/>
          <w:numId w:val="24"/>
        </w:numPr>
        <w:spacing w:before="100" w:beforeAutospacing="1" w:after="100" w:afterAutospacing="1" w:line="240" w:lineRule="auto"/>
        <w:rPr>
          <w:lang w:val="en-GB"/>
          <w:rPrChange w:id="1252" w:author="Arnauld Desprets" w:date="2020-04-07T08:45:00Z">
            <w:rPr/>
          </w:rPrChange>
        </w:rPr>
      </w:pPr>
      <w:r w:rsidRPr="00A46BE2">
        <w:rPr>
          <w:lang w:val="en-GB"/>
          <w:rPrChange w:id="1253" w:author="Arnauld Desprets" w:date="2020-04-07T08:45:00Z">
            <w:rPr/>
          </w:rPrChange>
        </w:rPr>
        <w:t xml:space="preserve">Copy it into your text editor window replacing </w:t>
      </w:r>
      <w:r w:rsidRPr="00A46BE2">
        <w:rPr>
          <w:rStyle w:val="Strong"/>
          <w:lang w:val="en-GB"/>
          <w:rPrChange w:id="1254" w:author="Arnauld Desprets" w:date="2020-04-07T08:45:00Z">
            <w:rPr>
              <w:rStyle w:val="Strong"/>
            </w:rPr>
          </w:rPrChange>
        </w:rPr>
        <w:t>Client ID</w:t>
      </w:r>
      <w:r w:rsidRPr="00A46BE2">
        <w:rPr>
          <w:lang w:val="en-GB"/>
          <w:rPrChange w:id="1255" w:author="Arnauld Desprets" w:date="2020-04-07T08:45:00Z">
            <w:rPr/>
          </w:rPrChange>
        </w:rPr>
        <w:t xml:space="preserve"> with your client id and your client secret saved from the prior step</w:t>
      </w:r>
    </w:p>
    <w:p w14:paraId="339B5ACF" w14:textId="77777777" w:rsidR="00D0102B" w:rsidRPr="00A46BE2" w:rsidRDefault="00D0102B" w:rsidP="00D0102B">
      <w:pPr>
        <w:pStyle w:val="HTMLPreformatted"/>
        <w:rPr>
          <w:rStyle w:val="HTMLCode"/>
          <w:lang w:val="en-GB"/>
          <w:rPrChange w:id="1256" w:author="Arnauld Desprets" w:date="2020-04-07T08:45:00Z">
            <w:rPr>
              <w:rStyle w:val="HTMLCode"/>
            </w:rPr>
          </w:rPrChange>
        </w:rPr>
      </w:pPr>
      <w:r w:rsidRPr="00A46BE2">
        <w:rPr>
          <w:rStyle w:val="HTMLCode"/>
          <w:lang w:val="en-GB"/>
          <w:rPrChange w:id="1257" w:author="Arnauld Desprets" w:date="2020-04-07T08:45:00Z">
            <w:rPr>
              <w:rStyle w:val="HTMLCode"/>
            </w:rPr>
          </w:rPrChange>
        </w:rPr>
        <w:t>curl --request POST \</w:t>
      </w:r>
    </w:p>
    <w:p w14:paraId="69F78738" w14:textId="6E500149" w:rsidR="00D0102B" w:rsidRPr="00A46BE2" w:rsidRDefault="00D0102B" w:rsidP="00D0102B">
      <w:pPr>
        <w:pStyle w:val="HTMLPreformatted"/>
        <w:rPr>
          <w:rStyle w:val="HTMLCode"/>
          <w:lang w:val="en-GB"/>
          <w:rPrChange w:id="1258" w:author="Arnauld Desprets" w:date="2020-04-07T08:45:00Z">
            <w:rPr>
              <w:rStyle w:val="HTMLCode"/>
            </w:rPr>
          </w:rPrChange>
        </w:rPr>
      </w:pPr>
      <w:r w:rsidRPr="00A46BE2">
        <w:rPr>
          <w:rStyle w:val="HTMLCode"/>
          <w:lang w:val="en-GB"/>
          <w:rPrChange w:id="1259" w:author="Arnauld Desprets" w:date="2020-04-07T08:45:00Z">
            <w:rPr>
              <w:rStyle w:val="HTMLCode"/>
            </w:rPr>
          </w:rPrChange>
        </w:rPr>
        <w:t xml:space="preserve">  --</w:t>
      </w:r>
      <w:del w:id="1260" w:author="Arnauld Desprets" w:date="2020-04-07T08:48:00Z">
        <w:r w:rsidRPr="00A46BE2" w:rsidDel="00A46BE2">
          <w:rPr>
            <w:rStyle w:val="HTMLCode"/>
            <w:lang w:val="en-GB"/>
            <w:rPrChange w:id="1261" w:author="Arnauld Desprets" w:date="2020-04-07T08:45:00Z">
              <w:rPr>
                <w:rStyle w:val="HTMLCode"/>
              </w:rPr>
            </w:rPrChange>
          </w:rPr>
          <w:delText>url</w:delText>
        </w:r>
      </w:del>
      <w:ins w:id="1262" w:author="Arnauld Desprets" w:date="2020-04-07T08:48:00Z">
        <w:r w:rsidR="00A46BE2" w:rsidRPr="00A46BE2">
          <w:rPr>
            <w:rStyle w:val="HTMLCode"/>
            <w:lang w:val="en-GB"/>
          </w:rPr>
          <w:t>URL</w:t>
        </w:r>
      </w:ins>
      <w:r w:rsidRPr="00A46BE2">
        <w:rPr>
          <w:rStyle w:val="HTMLCode"/>
          <w:lang w:val="en-GB"/>
          <w:rPrChange w:id="1263" w:author="Arnauld Desprets" w:date="2020-04-07T08:45:00Z">
            <w:rPr>
              <w:rStyle w:val="HTMLCode"/>
            </w:rPr>
          </w:rPrChange>
        </w:rPr>
        <w:t xml:space="preserve"> https://gw.159.8.70.38.xip.io/org1/integration/loans/v1/quote \</w:t>
      </w:r>
    </w:p>
    <w:p w14:paraId="580B6F3F" w14:textId="77777777" w:rsidR="00D0102B" w:rsidRPr="00A46BE2" w:rsidRDefault="00D0102B" w:rsidP="00D0102B">
      <w:pPr>
        <w:pStyle w:val="HTMLPreformatted"/>
        <w:rPr>
          <w:rStyle w:val="HTMLCode"/>
          <w:lang w:val="en-GB"/>
          <w:rPrChange w:id="1264" w:author="Arnauld Desprets" w:date="2020-04-07T08:45:00Z">
            <w:rPr>
              <w:rStyle w:val="HTMLCode"/>
            </w:rPr>
          </w:rPrChange>
        </w:rPr>
      </w:pPr>
      <w:r w:rsidRPr="00A46BE2">
        <w:rPr>
          <w:rStyle w:val="HTMLCode"/>
          <w:lang w:val="en-GB"/>
          <w:rPrChange w:id="1265" w:author="Arnauld Desprets" w:date="2020-04-07T08:45:00Z">
            <w:rPr>
              <w:rStyle w:val="HTMLCode"/>
            </w:rPr>
          </w:rPrChange>
        </w:rPr>
        <w:t xml:space="preserve">  --header '</w:t>
      </w:r>
      <w:proofErr w:type="gramStart"/>
      <w:r w:rsidRPr="00A46BE2">
        <w:rPr>
          <w:rStyle w:val="HTMLCode"/>
          <w:lang w:val="en-GB"/>
          <w:rPrChange w:id="1266" w:author="Arnauld Desprets" w:date="2020-04-07T08:45:00Z">
            <w:rPr>
              <w:rStyle w:val="HTMLCode"/>
            </w:rPr>
          </w:rPrChange>
        </w:rPr>
        <w:t>accept:</w:t>
      </w:r>
      <w:proofErr w:type="gramEnd"/>
      <w:r w:rsidRPr="00A46BE2">
        <w:rPr>
          <w:rStyle w:val="HTMLCode"/>
          <w:lang w:val="en-GB"/>
          <w:rPrChange w:id="1267" w:author="Arnauld Desprets" w:date="2020-04-07T08:45:00Z">
            <w:rPr>
              <w:rStyle w:val="HTMLCode"/>
            </w:rPr>
          </w:rPrChange>
        </w:rPr>
        <w:t xml:space="preserve"> application/json' \</w:t>
      </w:r>
    </w:p>
    <w:p w14:paraId="49B7A00C" w14:textId="77777777" w:rsidR="00D0102B" w:rsidRPr="00A46BE2" w:rsidRDefault="00D0102B" w:rsidP="00D0102B">
      <w:pPr>
        <w:pStyle w:val="HTMLPreformatted"/>
        <w:rPr>
          <w:rStyle w:val="HTMLCode"/>
          <w:lang w:val="en-GB"/>
          <w:rPrChange w:id="1268" w:author="Arnauld Desprets" w:date="2020-04-07T08:45:00Z">
            <w:rPr>
              <w:rStyle w:val="HTMLCode"/>
            </w:rPr>
          </w:rPrChange>
        </w:rPr>
      </w:pPr>
      <w:r w:rsidRPr="00A46BE2">
        <w:rPr>
          <w:rStyle w:val="HTMLCode"/>
          <w:lang w:val="en-GB"/>
          <w:rPrChange w:id="1269" w:author="Arnauld Desprets" w:date="2020-04-07T08:45:00Z">
            <w:rPr>
              <w:rStyle w:val="HTMLCode"/>
            </w:rPr>
          </w:rPrChange>
        </w:rPr>
        <w:t xml:space="preserve">  --header 'content-type: application/json' \</w:t>
      </w:r>
    </w:p>
    <w:p w14:paraId="2483D63C" w14:textId="77777777" w:rsidR="00D0102B" w:rsidRPr="00A46BE2" w:rsidRDefault="00D0102B" w:rsidP="00D0102B">
      <w:pPr>
        <w:pStyle w:val="HTMLPreformatted"/>
        <w:rPr>
          <w:rStyle w:val="HTMLCode"/>
          <w:lang w:val="en-GB"/>
          <w:rPrChange w:id="1270" w:author="Arnauld Desprets" w:date="2020-04-07T08:45:00Z">
            <w:rPr>
              <w:rStyle w:val="HTMLCode"/>
            </w:rPr>
          </w:rPrChange>
        </w:rPr>
      </w:pPr>
      <w:r w:rsidRPr="00A46BE2">
        <w:rPr>
          <w:rStyle w:val="HTMLCode"/>
          <w:lang w:val="en-GB"/>
          <w:rPrChange w:id="1271" w:author="Arnauld Desprets" w:date="2020-04-07T08:45:00Z">
            <w:rPr>
              <w:rStyle w:val="HTMLCode"/>
            </w:rPr>
          </w:rPrChange>
        </w:rPr>
        <w:t xml:space="preserve">  --header 'x-ibm-client-id: Client ID' \</w:t>
      </w:r>
    </w:p>
    <w:p w14:paraId="70BE8885" w14:textId="77777777" w:rsidR="00D0102B" w:rsidRPr="00A46BE2" w:rsidRDefault="00D0102B" w:rsidP="00D0102B">
      <w:pPr>
        <w:pStyle w:val="HTMLPreformatted"/>
        <w:rPr>
          <w:rStyle w:val="HTMLCode"/>
          <w:lang w:val="en-GB"/>
          <w:rPrChange w:id="1272" w:author="Arnauld Desprets" w:date="2020-04-07T08:45:00Z">
            <w:rPr>
              <w:rStyle w:val="HTMLCode"/>
            </w:rPr>
          </w:rPrChange>
        </w:rPr>
      </w:pPr>
      <w:r w:rsidRPr="00A46BE2">
        <w:rPr>
          <w:rStyle w:val="HTMLCode"/>
          <w:lang w:val="en-GB"/>
          <w:rPrChange w:id="1273" w:author="Arnauld Desprets" w:date="2020-04-07T08:45:00Z">
            <w:rPr>
              <w:rStyle w:val="HTMLCode"/>
            </w:rPr>
          </w:rPrChange>
        </w:rPr>
        <w:t xml:space="preserve">  --data '{"loanAmount":"10000","annualInterestRate":"1.1","termInMonths":"36"}'</w:t>
      </w:r>
    </w:p>
    <w:p w14:paraId="58885684" w14:textId="77777777" w:rsidR="00D0102B" w:rsidRPr="00A46BE2" w:rsidRDefault="00D0102B" w:rsidP="007A0802">
      <w:pPr>
        <w:numPr>
          <w:ilvl w:val="0"/>
          <w:numId w:val="25"/>
        </w:numPr>
        <w:spacing w:before="100" w:beforeAutospacing="1" w:after="100" w:afterAutospacing="1" w:line="240" w:lineRule="auto"/>
        <w:rPr>
          <w:lang w:val="en-GB"/>
          <w:rPrChange w:id="1274" w:author="Arnauld Desprets" w:date="2020-04-07T08:45:00Z">
            <w:rPr/>
          </w:rPrChange>
        </w:rPr>
      </w:pPr>
      <w:r w:rsidRPr="00A46BE2">
        <w:rPr>
          <w:lang w:val="en-GB"/>
          <w:rPrChange w:id="1275" w:author="Arnauld Desprets" w:date="2020-04-07T08:45:00Z">
            <w:rPr/>
          </w:rPrChange>
        </w:rPr>
        <w:t>Copy and try it into your terminal windows</w:t>
      </w:r>
    </w:p>
    <w:p w14:paraId="016BFE11" w14:textId="77777777" w:rsidR="00D0102B" w:rsidRPr="00A46BE2" w:rsidRDefault="00D0102B" w:rsidP="00D0102B">
      <w:pPr>
        <w:pStyle w:val="NormalWeb"/>
        <w:rPr>
          <w:lang w:val="en-GB"/>
          <w:rPrChange w:id="1276" w:author="Arnauld Desprets" w:date="2020-04-07T08:45:00Z">
            <w:rPr/>
          </w:rPrChange>
        </w:rPr>
      </w:pPr>
      <w:r w:rsidRPr="00A46BE2">
        <w:rPr>
          <w:lang w:val="en-GB"/>
          <w:rPrChange w:id="1277" w:author="Arnauld Desprets" w:date="2020-04-07T08:45:00Z">
            <w:rPr/>
          </w:rPrChange>
        </w:rPr>
        <w:t>If all is OK, you should see the result of the quote in JSON format. (Below slightly modified for Windows)</w:t>
      </w:r>
    </w:p>
    <w:p w14:paraId="26FE8C2C" w14:textId="15EE63A2" w:rsidR="00D0102B" w:rsidRPr="00A46BE2" w:rsidRDefault="00D0102B" w:rsidP="00D0102B">
      <w:pPr>
        <w:pStyle w:val="NormalWeb"/>
        <w:rPr>
          <w:lang w:val="en-GB"/>
          <w:rPrChange w:id="1278" w:author="Arnauld Desprets" w:date="2020-04-07T08:45:00Z">
            <w:rPr/>
          </w:rPrChange>
        </w:rPr>
      </w:pPr>
      <w:r w:rsidRPr="00A46BE2">
        <w:rPr>
          <w:noProof/>
          <w:color w:val="0000FF"/>
          <w:lang w:val="en-GB"/>
          <w:rPrChange w:id="1279" w:author="Arnauld Desprets" w:date="2020-04-07T08:45:00Z">
            <w:rPr>
              <w:noProof/>
              <w:color w:val="0000FF"/>
            </w:rPr>
          </w:rPrChange>
        </w:rPr>
        <w:drawing>
          <wp:inline distT="0" distB="0" distL="0" distR="0" wp14:anchorId="2AD15D10" wp14:editId="0ED4D4A4">
            <wp:extent cx="5943600" cy="276860"/>
            <wp:effectExtent l="0" t="0" r="0" b="8890"/>
            <wp:docPr id="124" name="Picture 124" descr="Portal curl">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ortal curl">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76860"/>
                    </a:xfrm>
                    <a:prstGeom prst="rect">
                      <a:avLst/>
                    </a:prstGeom>
                    <a:noFill/>
                    <a:ln>
                      <a:noFill/>
                    </a:ln>
                  </pic:spPr>
                </pic:pic>
              </a:graphicData>
            </a:graphic>
          </wp:inline>
        </w:drawing>
      </w:r>
    </w:p>
    <w:p w14:paraId="0E543E18" w14:textId="77777777" w:rsidR="00D0102B" w:rsidRPr="00A46BE2" w:rsidRDefault="00D0102B" w:rsidP="00D0102B">
      <w:pPr>
        <w:pStyle w:val="Heading1"/>
        <w:rPr>
          <w:lang w:val="en-GB"/>
          <w:rPrChange w:id="1280" w:author="Arnauld Desprets" w:date="2020-04-07T08:45:00Z">
            <w:rPr/>
          </w:rPrChange>
        </w:rPr>
      </w:pPr>
      <w:r w:rsidRPr="00A46BE2">
        <w:rPr>
          <w:lang w:val="en-GB"/>
          <w:rPrChange w:id="1281" w:author="Arnauld Desprets" w:date="2020-04-07T08:45:00Z">
            <w:rPr/>
          </w:rPrChange>
        </w:rPr>
        <w:t>Step 6 - Analytics</w:t>
      </w:r>
    </w:p>
    <w:p w14:paraId="50DECFFC" w14:textId="77777777" w:rsidR="00D0102B" w:rsidRPr="00A46BE2" w:rsidRDefault="00D0102B" w:rsidP="007A0802">
      <w:pPr>
        <w:numPr>
          <w:ilvl w:val="0"/>
          <w:numId w:val="26"/>
        </w:numPr>
        <w:spacing w:before="100" w:beforeAutospacing="1" w:after="100" w:afterAutospacing="1" w:line="240" w:lineRule="auto"/>
        <w:rPr>
          <w:lang w:val="en-GB"/>
          <w:rPrChange w:id="1282" w:author="Arnauld Desprets" w:date="2020-04-07T08:45:00Z">
            <w:rPr/>
          </w:rPrChange>
        </w:rPr>
      </w:pPr>
      <w:r w:rsidRPr="00A46BE2">
        <w:rPr>
          <w:lang w:val="en-GB"/>
          <w:rPrChange w:id="1283" w:author="Arnauld Desprets" w:date="2020-04-07T08:45:00Z">
            <w:rPr/>
          </w:rPrChange>
        </w:rPr>
        <w:t>Return to the API Manager screen.</w:t>
      </w:r>
    </w:p>
    <w:p w14:paraId="0EDDCDA8" w14:textId="77777777" w:rsidR="00D0102B" w:rsidRPr="00A46BE2" w:rsidRDefault="00D0102B" w:rsidP="007A0802">
      <w:pPr>
        <w:numPr>
          <w:ilvl w:val="0"/>
          <w:numId w:val="26"/>
        </w:numPr>
        <w:spacing w:before="100" w:beforeAutospacing="1" w:after="100" w:afterAutospacing="1" w:line="240" w:lineRule="auto"/>
        <w:rPr>
          <w:lang w:val="en-GB"/>
          <w:rPrChange w:id="1284" w:author="Arnauld Desprets" w:date="2020-04-07T08:45:00Z">
            <w:rPr/>
          </w:rPrChange>
        </w:rPr>
      </w:pPr>
      <w:r w:rsidRPr="00A46BE2">
        <w:rPr>
          <w:lang w:val="en-GB"/>
          <w:rPrChange w:id="1285" w:author="Arnauld Desprets" w:date="2020-04-07T08:45:00Z">
            <w:rPr/>
          </w:rPrChange>
        </w:rPr>
        <w:t xml:space="preserve">Click on the Manage Catalogs tile and click on the </w:t>
      </w:r>
      <w:r w:rsidRPr="00A46BE2">
        <w:rPr>
          <w:rStyle w:val="Strong"/>
          <w:lang w:val="en-GB"/>
          <w:rPrChange w:id="1286" w:author="Arnauld Desprets" w:date="2020-04-07T08:45:00Z">
            <w:rPr>
              <w:rStyle w:val="Strong"/>
            </w:rPr>
          </w:rPrChange>
        </w:rPr>
        <w:t>Integration</w:t>
      </w:r>
      <w:r w:rsidRPr="00A46BE2">
        <w:rPr>
          <w:lang w:val="en-GB"/>
          <w:rPrChange w:id="1287" w:author="Arnauld Desprets" w:date="2020-04-07T08:45:00Z">
            <w:rPr/>
          </w:rPrChange>
        </w:rPr>
        <w:t xml:space="preserve"> catalog tile.</w:t>
      </w:r>
    </w:p>
    <w:p w14:paraId="6E274C64" w14:textId="77777777" w:rsidR="00D0102B" w:rsidRPr="00A46BE2" w:rsidRDefault="00D0102B" w:rsidP="007A0802">
      <w:pPr>
        <w:numPr>
          <w:ilvl w:val="0"/>
          <w:numId w:val="26"/>
        </w:numPr>
        <w:spacing w:before="100" w:beforeAutospacing="1" w:after="100" w:afterAutospacing="1" w:line="240" w:lineRule="auto"/>
        <w:rPr>
          <w:lang w:val="en-GB"/>
          <w:rPrChange w:id="1288" w:author="Arnauld Desprets" w:date="2020-04-07T08:45:00Z">
            <w:rPr/>
          </w:rPrChange>
        </w:rPr>
      </w:pPr>
      <w:r w:rsidRPr="00A46BE2">
        <w:rPr>
          <w:lang w:val="en-GB"/>
          <w:rPrChange w:id="1289" w:author="Arnauld Desprets" w:date="2020-04-07T08:45:00Z">
            <w:rPr/>
          </w:rPrChange>
        </w:rPr>
        <w:t>Click on the Analytics navigation menu.</w:t>
      </w:r>
    </w:p>
    <w:p w14:paraId="74AA9887" w14:textId="404E65C9" w:rsidR="00D0102B" w:rsidRPr="00A46BE2" w:rsidRDefault="00D0102B" w:rsidP="00D0102B">
      <w:pPr>
        <w:pStyle w:val="NormalWeb"/>
        <w:rPr>
          <w:lang w:val="en-GB"/>
          <w:rPrChange w:id="1290" w:author="Arnauld Desprets" w:date="2020-04-07T08:45:00Z">
            <w:rPr/>
          </w:rPrChange>
        </w:rPr>
      </w:pPr>
      <w:r w:rsidRPr="00A46BE2">
        <w:rPr>
          <w:noProof/>
          <w:color w:val="0000FF"/>
          <w:lang w:val="en-GB"/>
          <w:rPrChange w:id="1291" w:author="Arnauld Desprets" w:date="2020-04-07T08:45:00Z">
            <w:rPr>
              <w:noProof/>
              <w:color w:val="0000FF"/>
            </w:rPr>
          </w:rPrChange>
        </w:rPr>
        <w:lastRenderedPageBreak/>
        <w:drawing>
          <wp:inline distT="0" distB="0" distL="0" distR="0" wp14:anchorId="3CEC0295" wp14:editId="750AF463">
            <wp:extent cx="5200015" cy="5224145"/>
            <wp:effectExtent l="0" t="0" r="635" b="0"/>
            <wp:docPr id="123" name="Picture 123" descr="Analytic screen">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nalytic screen">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00015" cy="5224145"/>
                    </a:xfrm>
                    <a:prstGeom prst="rect">
                      <a:avLst/>
                    </a:prstGeom>
                    <a:noFill/>
                    <a:ln>
                      <a:noFill/>
                    </a:ln>
                  </pic:spPr>
                </pic:pic>
              </a:graphicData>
            </a:graphic>
          </wp:inline>
        </w:drawing>
      </w:r>
    </w:p>
    <w:p w14:paraId="4FAA6B27" w14:textId="77777777" w:rsidR="00D0102B" w:rsidRPr="00A46BE2" w:rsidRDefault="00D0102B" w:rsidP="007A0802">
      <w:pPr>
        <w:numPr>
          <w:ilvl w:val="0"/>
          <w:numId w:val="27"/>
        </w:numPr>
        <w:spacing w:before="100" w:beforeAutospacing="1" w:after="100" w:afterAutospacing="1" w:line="240" w:lineRule="auto"/>
        <w:rPr>
          <w:lang w:val="en-GB"/>
          <w:rPrChange w:id="1292" w:author="Arnauld Desprets" w:date="2020-04-07T08:45:00Z">
            <w:rPr/>
          </w:rPrChange>
        </w:rPr>
      </w:pPr>
      <w:r w:rsidRPr="00A46BE2">
        <w:rPr>
          <w:lang w:val="en-GB"/>
          <w:rPrChange w:id="1293" w:author="Arnauld Desprets" w:date="2020-04-07T08:45:00Z">
            <w:rPr/>
          </w:rPrChange>
        </w:rPr>
        <w:t>Select the API Default dashboard.</w:t>
      </w:r>
    </w:p>
    <w:p w14:paraId="57DD9799" w14:textId="43C9A795" w:rsidR="00D0102B" w:rsidRPr="00A46BE2" w:rsidRDefault="00D0102B" w:rsidP="00D0102B">
      <w:pPr>
        <w:pStyle w:val="NormalWeb"/>
        <w:rPr>
          <w:lang w:val="en-GB"/>
          <w:rPrChange w:id="1294" w:author="Arnauld Desprets" w:date="2020-04-07T08:45:00Z">
            <w:rPr/>
          </w:rPrChange>
        </w:rPr>
      </w:pPr>
      <w:r w:rsidRPr="00A46BE2">
        <w:rPr>
          <w:noProof/>
          <w:color w:val="0000FF"/>
          <w:lang w:val="en-GB"/>
          <w:rPrChange w:id="1295" w:author="Arnauld Desprets" w:date="2020-04-07T08:45:00Z">
            <w:rPr>
              <w:noProof/>
              <w:color w:val="0000FF"/>
            </w:rPr>
          </w:rPrChange>
        </w:rPr>
        <w:lastRenderedPageBreak/>
        <w:drawing>
          <wp:inline distT="0" distB="0" distL="0" distR="0" wp14:anchorId="452BEAD1" wp14:editId="7EB6BEFB">
            <wp:extent cx="5943600" cy="3131820"/>
            <wp:effectExtent l="0" t="0" r="0" b="0"/>
            <wp:docPr id="122" name="Picture 122" descr="Analytic icon app">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alytic icon app">
                      <a:hlinkClick r:id="rId113" tgtFrame="&quot;_blank&quot;"/>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6B0DC004" w14:textId="77777777" w:rsidR="00D0102B" w:rsidRPr="00A46BE2" w:rsidRDefault="00D0102B" w:rsidP="007A0802">
      <w:pPr>
        <w:numPr>
          <w:ilvl w:val="0"/>
          <w:numId w:val="28"/>
        </w:numPr>
        <w:spacing w:before="100" w:beforeAutospacing="1" w:after="100" w:afterAutospacing="1" w:line="240" w:lineRule="auto"/>
        <w:rPr>
          <w:lang w:val="en-GB"/>
          <w:rPrChange w:id="1296" w:author="Arnauld Desprets" w:date="2020-04-07T08:45:00Z">
            <w:rPr/>
          </w:rPrChange>
        </w:rPr>
      </w:pPr>
      <w:r w:rsidRPr="00A46BE2">
        <w:rPr>
          <w:lang w:val="en-GB"/>
          <w:rPrChange w:id="1297" w:author="Arnauld Desprets" w:date="2020-04-07T08:45:00Z">
            <w:rPr/>
          </w:rPrChange>
        </w:rPr>
        <w:t>You can also look at all the events, click on Discover link, and then on All events link</w:t>
      </w:r>
    </w:p>
    <w:p w14:paraId="098C47D3" w14:textId="08B32509" w:rsidR="00D0102B" w:rsidRPr="00A46BE2" w:rsidRDefault="00D0102B" w:rsidP="00D0102B">
      <w:pPr>
        <w:pStyle w:val="NormalWeb"/>
        <w:rPr>
          <w:lang w:val="en-GB"/>
          <w:rPrChange w:id="1298" w:author="Arnauld Desprets" w:date="2020-04-07T08:45:00Z">
            <w:rPr/>
          </w:rPrChange>
        </w:rPr>
      </w:pPr>
      <w:r w:rsidRPr="00A46BE2">
        <w:rPr>
          <w:noProof/>
          <w:color w:val="0000FF"/>
          <w:lang w:val="en-GB"/>
          <w:rPrChange w:id="1299" w:author="Arnauld Desprets" w:date="2020-04-07T08:45:00Z">
            <w:rPr>
              <w:noProof/>
              <w:color w:val="0000FF"/>
            </w:rPr>
          </w:rPrChange>
        </w:rPr>
        <w:drawing>
          <wp:inline distT="0" distB="0" distL="0" distR="0" wp14:anchorId="40DC21DA" wp14:editId="458133F5">
            <wp:extent cx="5943600" cy="3141980"/>
            <wp:effectExtent l="0" t="0" r="0" b="1270"/>
            <wp:docPr id="121" name="Picture 121" descr="Analytic icon app">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nalytic icon app">
                      <a:hlinkClick r:id="rId115" tgtFrame="&quot;_blank&quot;"/>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p>
    <w:p w14:paraId="65AC328E" w14:textId="77777777" w:rsidR="00D0102B" w:rsidRPr="00A46BE2" w:rsidRDefault="00D0102B" w:rsidP="00D0102B">
      <w:pPr>
        <w:pStyle w:val="NormalWeb"/>
        <w:rPr>
          <w:lang w:val="en-GB"/>
          <w:rPrChange w:id="1300" w:author="Arnauld Desprets" w:date="2020-04-07T08:45:00Z">
            <w:rPr/>
          </w:rPrChange>
        </w:rPr>
      </w:pPr>
      <w:r w:rsidRPr="00A46BE2">
        <w:rPr>
          <w:lang w:val="en-GB"/>
          <w:rPrChange w:id="1301" w:author="Arnauld Desprets" w:date="2020-04-07T08:45:00Z">
            <w:rPr/>
          </w:rPrChange>
        </w:rPr>
        <w:t xml:space="preserve">There are many dashboards provided out of the box </w:t>
      </w:r>
      <w:proofErr w:type="gramStart"/>
      <w:r w:rsidRPr="00A46BE2">
        <w:rPr>
          <w:lang w:val="en-GB"/>
          <w:rPrChange w:id="1302" w:author="Arnauld Desprets" w:date="2020-04-07T08:45:00Z">
            <w:rPr/>
          </w:rPrChange>
        </w:rPr>
        <w:t>and also</w:t>
      </w:r>
      <w:proofErr w:type="gramEnd"/>
      <w:r w:rsidRPr="00A46BE2">
        <w:rPr>
          <w:lang w:val="en-GB"/>
          <w:rPrChange w:id="1303" w:author="Arnauld Desprets" w:date="2020-04-07T08:45:00Z">
            <w:rPr/>
          </w:rPrChange>
        </w:rPr>
        <w:t xml:space="preserve"> events discoveries that focus on specific aspects such as the latencies, the errors, the data sizes, etc... Do not hesitate to explore the various dashboards and events lists. You can create your own dashboards and events lists with predefined filters.</w:t>
      </w:r>
    </w:p>
    <w:p w14:paraId="1A1C67AD" w14:textId="7A394901" w:rsidR="00D0102B" w:rsidRPr="00A46BE2" w:rsidRDefault="00D0102B" w:rsidP="00D0102B">
      <w:pPr>
        <w:pStyle w:val="NormalWeb"/>
        <w:rPr>
          <w:lang w:val="en-GB"/>
          <w:rPrChange w:id="1304" w:author="Arnauld Desprets" w:date="2020-04-07T08:45:00Z">
            <w:rPr/>
          </w:rPrChange>
        </w:rPr>
      </w:pPr>
      <w:r w:rsidRPr="00A46BE2">
        <w:rPr>
          <w:noProof/>
          <w:color w:val="0000FF"/>
          <w:lang w:val="en-GB"/>
          <w:rPrChange w:id="1305" w:author="Arnauld Desprets" w:date="2020-04-07T08:45:00Z">
            <w:rPr>
              <w:noProof/>
              <w:color w:val="0000FF"/>
            </w:rPr>
          </w:rPrChange>
        </w:rPr>
        <w:lastRenderedPageBreak/>
        <w:drawing>
          <wp:inline distT="0" distB="0" distL="0" distR="0" wp14:anchorId="580B7E70" wp14:editId="2DB4554D">
            <wp:extent cx="5943600" cy="3797300"/>
            <wp:effectExtent l="0" t="0" r="0" b="0"/>
            <wp:docPr id="120" name="Picture 120" descr="Analytic icon app">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nalytic icon app">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797300"/>
                    </a:xfrm>
                    <a:prstGeom prst="rect">
                      <a:avLst/>
                    </a:prstGeom>
                    <a:noFill/>
                    <a:ln>
                      <a:noFill/>
                    </a:ln>
                  </pic:spPr>
                </pic:pic>
              </a:graphicData>
            </a:graphic>
          </wp:inline>
        </w:drawing>
      </w:r>
    </w:p>
    <w:p w14:paraId="4EC21583" w14:textId="77777777" w:rsidR="00D0102B" w:rsidRPr="00A46BE2" w:rsidRDefault="00D0102B" w:rsidP="00D0102B">
      <w:pPr>
        <w:pStyle w:val="Heading1"/>
        <w:rPr>
          <w:lang w:val="en-GB"/>
          <w:rPrChange w:id="1306" w:author="Arnauld Desprets" w:date="2020-04-07T08:45:00Z">
            <w:rPr/>
          </w:rPrChange>
        </w:rPr>
      </w:pPr>
      <w:r w:rsidRPr="00A46BE2">
        <w:rPr>
          <w:lang w:val="en-GB"/>
          <w:rPrChange w:id="1307" w:author="Arnauld Desprets" w:date="2020-04-07T08:45:00Z">
            <w:rPr/>
          </w:rPrChange>
        </w:rPr>
        <w:t>Step 7 - Create a SOAP API</w:t>
      </w:r>
    </w:p>
    <w:p w14:paraId="06C02F3D" w14:textId="77777777" w:rsidR="00D0102B" w:rsidRPr="00A46BE2" w:rsidRDefault="00D0102B" w:rsidP="00D0102B">
      <w:pPr>
        <w:pStyle w:val="NormalWeb"/>
        <w:rPr>
          <w:lang w:val="en-GB"/>
          <w:rPrChange w:id="1308" w:author="Arnauld Desprets" w:date="2020-04-07T08:45:00Z">
            <w:rPr/>
          </w:rPrChange>
        </w:rPr>
      </w:pPr>
      <w:r w:rsidRPr="00A46BE2">
        <w:rPr>
          <w:lang w:val="en-GB"/>
          <w:rPrChange w:id="1309" w:author="Arnauld Desprets" w:date="2020-04-07T08:45:00Z">
            <w:rPr/>
          </w:rPrChange>
        </w:rPr>
        <w:t xml:space="preserve">This is very similar to the creation of a REST API. The big difference is that we use a WSDL. The explanations will be short. Before starting, it is important to understand what we try to achieve. In the designer (or the Manager), you find two different possibilities regarding the integration of an existing SOAP API from the WSDL defining this service. The first one is a SOAP proxy which means that we create an API (An Open API document) that exposes SOAP and accesses the SOAP service back end, the second one is a REST proxy which means that we create an API (An Open API document) that exposes REST/JSON and accesses the SOAP service back end. This is a very different </w:t>
      </w:r>
      <w:proofErr w:type="gramStart"/>
      <w:r w:rsidRPr="00A46BE2">
        <w:rPr>
          <w:lang w:val="en-GB"/>
          <w:rPrChange w:id="1310" w:author="Arnauld Desprets" w:date="2020-04-07T08:45:00Z">
            <w:rPr/>
          </w:rPrChange>
        </w:rPr>
        <w:t>scenario,</w:t>
      </w:r>
      <w:proofErr w:type="gramEnd"/>
      <w:r w:rsidRPr="00A46BE2">
        <w:rPr>
          <w:lang w:val="en-GB"/>
          <w:rPrChange w:id="1311" w:author="Arnauld Desprets" w:date="2020-04-07T08:45:00Z">
            <w:rPr/>
          </w:rPrChange>
        </w:rPr>
        <w:t xml:space="preserve"> we will discuss the difference of implementation in the next Step.</w:t>
      </w:r>
    </w:p>
    <w:p w14:paraId="15E0F92D" w14:textId="77777777" w:rsidR="00D0102B" w:rsidRPr="00A46BE2" w:rsidRDefault="00D0102B" w:rsidP="007A0802">
      <w:pPr>
        <w:pStyle w:val="NormalWeb"/>
        <w:numPr>
          <w:ilvl w:val="0"/>
          <w:numId w:val="29"/>
        </w:numPr>
        <w:rPr>
          <w:lang w:val="en-GB"/>
          <w:rPrChange w:id="1312" w:author="Arnauld Desprets" w:date="2020-04-07T08:45:00Z">
            <w:rPr/>
          </w:rPrChange>
        </w:rPr>
      </w:pPr>
      <w:r w:rsidRPr="00A46BE2">
        <w:rPr>
          <w:lang w:val="en-GB"/>
          <w:rPrChange w:id="1313" w:author="Arnauld Desprets" w:date="2020-04-07T08:45:00Z">
            <w:rPr/>
          </w:rPrChange>
        </w:rPr>
        <w:t xml:space="preserve">Download the WSDL for the Branch SOAP Service, you can find it </w:t>
      </w:r>
      <w:r w:rsidR="00A46BE2" w:rsidRPr="00A46BE2">
        <w:rPr>
          <w:lang w:val="en-GB"/>
          <w:rPrChange w:id="1314" w:author="Arnauld Desprets" w:date="2020-04-07T08:45:00Z">
            <w:rPr/>
          </w:rPrChange>
        </w:rPr>
        <w:fldChar w:fldCharType="begin"/>
      </w:r>
      <w:r w:rsidR="00A46BE2" w:rsidRPr="00A46BE2">
        <w:rPr>
          <w:lang w:val="en-GB"/>
          <w:rPrChange w:id="1315" w:author="Arnauld Desprets" w:date="2020-04-07T08:45:00Z">
            <w:rPr/>
          </w:rPrChange>
        </w:rPr>
        <w:instrText xml:space="preserve"> HYPERLINK "https://github.com/ADesprets/bluemix-labs/blob/master/Lab%20API%20-%20Manage%20your%20APIs%20with%20API%20Connect/materials/step7/BranchSOAP.wsdl" </w:instrText>
      </w:r>
      <w:r w:rsidR="00A46BE2" w:rsidRPr="00A46BE2">
        <w:rPr>
          <w:lang w:val="en-GB"/>
          <w:rPrChange w:id="1316" w:author="Arnauld Desprets" w:date="2020-04-07T08:45:00Z">
            <w:rPr/>
          </w:rPrChange>
        </w:rPr>
        <w:fldChar w:fldCharType="separate"/>
      </w:r>
      <w:r w:rsidRPr="00A46BE2">
        <w:rPr>
          <w:rStyle w:val="Hyperlink"/>
          <w:lang w:val="en-GB"/>
          <w:rPrChange w:id="1317" w:author="Arnauld Desprets" w:date="2020-04-07T08:45:00Z">
            <w:rPr>
              <w:rStyle w:val="Hyperlink"/>
            </w:rPr>
          </w:rPrChange>
        </w:rPr>
        <w:t>here</w:t>
      </w:r>
      <w:r w:rsidR="00A46BE2" w:rsidRPr="00A46BE2">
        <w:rPr>
          <w:rStyle w:val="Hyperlink"/>
          <w:lang w:val="en-GB"/>
          <w:rPrChange w:id="1318" w:author="Arnauld Desprets" w:date="2020-04-07T08:45:00Z">
            <w:rPr>
              <w:rStyle w:val="Hyperlink"/>
            </w:rPr>
          </w:rPrChange>
        </w:rPr>
        <w:fldChar w:fldCharType="end"/>
      </w:r>
      <w:r w:rsidRPr="00A46BE2">
        <w:rPr>
          <w:lang w:val="en-GB"/>
          <w:rPrChange w:id="1319" w:author="Arnauld Desprets" w:date="2020-04-07T08:45:00Z">
            <w:rPr/>
          </w:rPrChange>
        </w:rPr>
        <w:t xml:space="preserve">. You can also get the WSDL at the following URL </w:t>
      </w:r>
      <w:r w:rsidR="00A46BE2" w:rsidRPr="00A46BE2">
        <w:rPr>
          <w:lang w:val="en-GB"/>
          <w:rPrChange w:id="1320" w:author="Arnauld Desprets" w:date="2020-04-07T08:45:00Z">
            <w:rPr/>
          </w:rPrChange>
        </w:rPr>
        <w:fldChar w:fldCharType="begin"/>
      </w:r>
      <w:r w:rsidR="00A46BE2" w:rsidRPr="00A46BE2">
        <w:rPr>
          <w:lang w:val="en-GB"/>
          <w:rPrChange w:id="1321" w:author="Arnauld Desprets" w:date="2020-04-07T08:45:00Z">
            <w:rPr/>
          </w:rPrChange>
        </w:rPr>
        <w:instrText xml:space="preserve"> HYPERLINK "https://addressmanagementwebservice.eu-gb.mybluemix.net/branches/Branches?WSDL" </w:instrText>
      </w:r>
      <w:r w:rsidR="00A46BE2" w:rsidRPr="00A46BE2">
        <w:rPr>
          <w:lang w:val="en-GB"/>
          <w:rPrChange w:id="1322" w:author="Arnauld Desprets" w:date="2020-04-07T08:45:00Z">
            <w:rPr/>
          </w:rPrChange>
        </w:rPr>
        <w:fldChar w:fldCharType="separate"/>
      </w:r>
      <w:r w:rsidRPr="00A46BE2">
        <w:rPr>
          <w:rStyle w:val="Hyperlink"/>
          <w:lang w:val="en-GB"/>
          <w:rPrChange w:id="1323" w:author="Arnauld Desprets" w:date="2020-04-07T08:45:00Z">
            <w:rPr>
              <w:rStyle w:val="Hyperlink"/>
            </w:rPr>
          </w:rPrChange>
        </w:rPr>
        <w:t>https://addressmanagementwebservice.eu-gb.mybluemix.net/branches/Branches?WSDL</w:t>
      </w:r>
      <w:r w:rsidR="00A46BE2" w:rsidRPr="00A46BE2">
        <w:rPr>
          <w:rStyle w:val="Hyperlink"/>
          <w:lang w:val="en-GB"/>
          <w:rPrChange w:id="1324" w:author="Arnauld Desprets" w:date="2020-04-07T08:45:00Z">
            <w:rPr>
              <w:rStyle w:val="Hyperlink"/>
            </w:rPr>
          </w:rPrChange>
        </w:rPr>
        <w:fldChar w:fldCharType="end"/>
      </w:r>
    </w:p>
    <w:p w14:paraId="72C3E7CB" w14:textId="77777777" w:rsidR="00D0102B" w:rsidRPr="00A46BE2" w:rsidRDefault="00D0102B" w:rsidP="007A0802">
      <w:pPr>
        <w:pStyle w:val="NormalWeb"/>
        <w:numPr>
          <w:ilvl w:val="0"/>
          <w:numId w:val="29"/>
        </w:numPr>
        <w:rPr>
          <w:lang w:val="en-GB"/>
          <w:rPrChange w:id="1325" w:author="Arnauld Desprets" w:date="2020-04-07T08:45:00Z">
            <w:rPr/>
          </w:rPrChange>
        </w:rPr>
      </w:pPr>
      <w:r w:rsidRPr="00A46BE2">
        <w:rPr>
          <w:lang w:val="en-GB"/>
          <w:rPrChange w:id="1326" w:author="Arnauld Desprets" w:date="2020-04-07T08:45:00Z">
            <w:rPr/>
          </w:rPrChange>
        </w:rPr>
        <w:t xml:space="preserve">In the Designer, click on Add API and select </w:t>
      </w:r>
      <w:proofErr w:type="gramStart"/>
      <w:r w:rsidRPr="00A46BE2">
        <w:rPr>
          <w:lang w:val="en-GB"/>
          <w:rPrChange w:id="1327" w:author="Arnauld Desprets" w:date="2020-04-07T08:45:00Z">
            <w:rPr/>
          </w:rPrChange>
        </w:rPr>
        <w:t>From</w:t>
      </w:r>
      <w:proofErr w:type="gramEnd"/>
      <w:r w:rsidRPr="00A46BE2">
        <w:rPr>
          <w:lang w:val="en-GB"/>
          <w:rPrChange w:id="1328" w:author="Arnauld Desprets" w:date="2020-04-07T08:45:00Z">
            <w:rPr/>
          </w:rPrChange>
        </w:rPr>
        <w:t xml:space="preserve"> existing WSDL service (SOAP proxy)</w:t>
      </w:r>
    </w:p>
    <w:p w14:paraId="60A05CA4" w14:textId="44400D31" w:rsidR="00D0102B" w:rsidRPr="00A46BE2" w:rsidRDefault="00D0102B" w:rsidP="00D0102B">
      <w:pPr>
        <w:pStyle w:val="NormalWeb"/>
        <w:rPr>
          <w:lang w:val="en-GB"/>
          <w:rPrChange w:id="1329" w:author="Arnauld Desprets" w:date="2020-04-07T08:45:00Z">
            <w:rPr/>
          </w:rPrChange>
        </w:rPr>
      </w:pPr>
      <w:r w:rsidRPr="00A46BE2">
        <w:rPr>
          <w:noProof/>
          <w:color w:val="0000FF"/>
          <w:lang w:val="en-GB"/>
          <w:rPrChange w:id="1330" w:author="Arnauld Desprets" w:date="2020-04-07T08:45:00Z">
            <w:rPr>
              <w:noProof/>
              <w:color w:val="0000FF"/>
            </w:rPr>
          </w:rPrChange>
        </w:rPr>
        <w:lastRenderedPageBreak/>
        <w:drawing>
          <wp:inline distT="0" distB="0" distL="0" distR="0" wp14:anchorId="4BFE6B26" wp14:editId="23C7D4EB">
            <wp:extent cx="5943600" cy="3366770"/>
            <wp:effectExtent l="0" t="0" r="0" b="5080"/>
            <wp:docPr id="119" name="Picture 119" descr="SOAP API Create">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OAP API Create">
                      <a:hlinkClick r:id="rId119" tgtFrame="&quot;_blank&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66770"/>
                    </a:xfrm>
                    <a:prstGeom prst="rect">
                      <a:avLst/>
                    </a:prstGeom>
                    <a:noFill/>
                    <a:ln>
                      <a:noFill/>
                    </a:ln>
                  </pic:spPr>
                </pic:pic>
              </a:graphicData>
            </a:graphic>
          </wp:inline>
        </w:drawing>
      </w:r>
    </w:p>
    <w:p w14:paraId="030EF033" w14:textId="77777777" w:rsidR="00D0102B" w:rsidRPr="00A46BE2" w:rsidRDefault="00D0102B" w:rsidP="007A0802">
      <w:pPr>
        <w:numPr>
          <w:ilvl w:val="0"/>
          <w:numId w:val="30"/>
        </w:numPr>
        <w:spacing w:before="100" w:beforeAutospacing="1" w:after="100" w:afterAutospacing="1" w:line="240" w:lineRule="auto"/>
        <w:rPr>
          <w:lang w:val="en-GB"/>
          <w:rPrChange w:id="1331" w:author="Arnauld Desprets" w:date="2020-04-07T08:45:00Z">
            <w:rPr/>
          </w:rPrChange>
        </w:rPr>
      </w:pPr>
      <w:r w:rsidRPr="00A46BE2">
        <w:rPr>
          <w:lang w:val="en-GB"/>
          <w:rPrChange w:id="1332" w:author="Arnauld Desprets" w:date="2020-04-07T08:45:00Z">
            <w:rPr/>
          </w:rPrChange>
        </w:rPr>
        <w:t xml:space="preserve">Select the </w:t>
      </w:r>
      <w:proofErr w:type="spellStart"/>
      <w:r w:rsidRPr="00A46BE2">
        <w:rPr>
          <w:lang w:val="en-GB"/>
          <w:rPrChange w:id="1333" w:author="Arnauld Desprets" w:date="2020-04-07T08:45:00Z">
            <w:rPr/>
          </w:rPrChange>
        </w:rPr>
        <w:t>BranchSOAP.wsdl</w:t>
      </w:r>
      <w:proofErr w:type="spellEnd"/>
      <w:r w:rsidRPr="00A46BE2">
        <w:rPr>
          <w:lang w:val="en-GB"/>
          <w:rPrChange w:id="1334" w:author="Arnauld Desprets" w:date="2020-04-07T08:45:00Z">
            <w:rPr/>
          </w:rPrChange>
        </w:rPr>
        <w:t xml:space="preserve"> file to load</w:t>
      </w:r>
    </w:p>
    <w:p w14:paraId="6F21883A" w14:textId="1063EA17" w:rsidR="00D0102B" w:rsidRPr="00A46BE2" w:rsidRDefault="00D0102B" w:rsidP="00D0102B">
      <w:pPr>
        <w:pStyle w:val="NormalWeb"/>
        <w:rPr>
          <w:lang w:val="en-GB"/>
          <w:rPrChange w:id="1335" w:author="Arnauld Desprets" w:date="2020-04-07T08:45:00Z">
            <w:rPr/>
          </w:rPrChange>
        </w:rPr>
      </w:pPr>
      <w:r w:rsidRPr="00A46BE2">
        <w:rPr>
          <w:noProof/>
          <w:color w:val="0000FF"/>
          <w:lang w:val="en-GB"/>
          <w:rPrChange w:id="1336" w:author="Arnauld Desprets" w:date="2020-04-07T08:45:00Z">
            <w:rPr>
              <w:noProof/>
              <w:color w:val="0000FF"/>
            </w:rPr>
          </w:rPrChange>
        </w:rPr>
        <w:drawing>
          <wp:inline distT="0" distB="0" distL="0" distR="0" wp14:anchorId="7A61702F" wp14:editId="5AB5ED78">
            <wp:extent cx="4906010" cy="3427095"/>
            <wp:effectExtent l="0" t="0" r="8890" b="1905"/>
            <wp:docPr id="118" name="Picture 118" descr="SOAP API Load">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OAP API Load">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06010" cy="3427095"/>
                    </a:xfrm>
                    <a:prstGeom prst="rect">
                      <a:avLst/>
                    </a:prstGeom>
                    <a:noFill/>
                    <a:ln>
                      <a:noFill/>
                    </a:ln>
                  </pic:spPr>
                </pic:pic>
              </a:graphicData>
            </a:graphic>
          </wp:inline>
        </w:drawing>
      </w:r>
    </w:p>
    <w:p w14:paraId="7473FFA6" w14:textId="77777777" w:rsidR="00D0102B" w:rsidRPr="00A46BE2" w:rsidRDefault="00D0102B" w:rsidP="00D0102B">
      <w:pPr>
        <w:pStyle w:val="NormalWeb"/>
        <w:rPr>
          <w:lang w:val="en-GB"/>
          <w:rPrChange w:id="1337" w:author="Arnauld Desprets" w:date="2020-04-07T08:45:00Z">
            <w:rPr/>
          </w:rPrChange>
        </w:rPr>
      </w:pPr>
      <w:r w:rsidRPr="00A46BE2">
        <w:rPr>
          <w:lang w:val="en-GB"/>
          <w:rPrChange w:id="1338" w:author="Arnauld Desprets" w:date="2020-04-07T08:45:00Z">
            <w:rPr/>
          </w:rPrChange>
        </w:rPr>
        <w:t>and click Next.</w:t>
      </w:r>
    </w:p>
    <w:p w14:paraId="21236756" w14:textId="77777777" w:rsidR="00D0102B" w:rsidRPr="00A46BE2" w:rsidRDefault="00D0102B" w:rsidP="007A0802">
      <w:pPr>
        <w:numPr>
          <w:ilvl w:val="0"/>
          <w:numId w:val="31"/>
        </w:numPr>
        <w:spacing w:before="100" w:beforeAutospacing="1" w:after="100" w:afterAutospacing="1" w:line="240" w:lineRule="auto"/>
        <w:rPr>
          <w:lang w:val="en-GB"/>
          <w:rPrChange w:id="1339" w:author="Arnauld Desprets" w:date="2020-04-07T08:45:00Z">
            <w:rPr/>
          </w:rPrChange>
        </w:rPr>
      </w:pPr>
      <w:r w:rsidRPr="00A46BE2">
        <w:rPr>
          <w:lang w:val="en-GB"/>
          <w:rPrChange w:id="1340" w:author="Arnauld Desprets" w:date="2020-04-07T08:45:00Z">
            <w:rPr/>
          </w:rPrChange>
        </w:rPr>
        <w:t>You can check the Service defined in the WSDL, click Next</w:t>
      </w:r>
    </w:p>
    <w:p w14:paraId="66401499" w14:textId="04FB0B59" w:rsidR="00D0102B" w:rsidRPr="00A46BE2" w:rsidRDefault="00D0102B" w:rsidP="00D0102B">
      <w:pPr>
        <w:pStyle w:val="NormalWeb"/>
        <w:rPr>
          <w:lang w:val="en-GB"/>
          <w:rPrChange w:id="1341" w:author="Arnauld Desprets" w:date="2020-04-07T08:45:00Z">
            <w:rPr/>
          </w:rPrChange>
        </w:rPr>
      </w:pPr>
      <w:r w:rsidRPr="00A46BE2">
        <w:rPr>
          <w:noProof/>
          <w:color w:val="0000FF"/>
          <w:lang w:val="en-GB"/>
          <w:rPrChange w:id="1342" w:author="Arnauld Desprets" w:date="2020-04-07T08:45:00Z">
            <w:rPr>
              <w:noProof/>
              <w:color w:val="0000FF"/>
            </w:rPr>
          </w:rPrChange>
        </w:rPr>
        <w:lastRenderedPageBreak/>
        <w:drawing>
          <wp:inline distT="0" distB="0" distL="0" distR="0" wp14:anchorId="0719C40C" wp14:editId="5AF5062E">
            <wp:extent cx="5943600" cy="3672840"/>
            <wp:effectExtent l="0" t="0" r="0" b="3810"/>
            <wp:docPr id="117" name="Picture 117" descr="SOAP API Load Service Def">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OAP API Load Service Def">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672840"/>
                    </a:xfrm>
                    <a:prstGeom prst="rect">
                      <a:avLst/>
                    </a:prstGeom>
                    <a:noFill/>
                    <a:ln>
                      <a:noFill/>
                    </a:ln>
                  </pic:spPr>
                </pic:pic>
              </a:graphicData>
            </a:graphic>
          </wp:inline>
        </w:drawing>
      </w:r>
    </w:p>
    <w:p w14:paraId="436320ED" w14:textId="77777777" w:rsidR="00D0102B" w:rsidRPr="00A46BE2" w:rsidRDefault="00D0102B" w:rsidP="007A0802">
      <w:pPr>
        <w:numPr>
          <w:ilvl w:val="0"/>
          <w:numId w:val="32"/>
        </w:numPr>
        <w:spacing w:before="100" w:beforeAutospacing="1" w:after="100" w:afterAutospacing="1" w:line="240" w:lineRule="auto"/>
        <w:rPr>
          <w:lang w:val="en-GB"/>
          <w:rPrChange w:id="1343" w:author="Arnauld Desprets" w:date="2020-04-07T08:45:00Z">
            <w:rPr/>
          </w:rPrChange>
        </w:rPr>
      </w:pPr>
      <w:r w:rsidRPr="00A46BE2">
        <w:rPr>
          <w:lang w:val="en-GB"/>
          <w:rPrChange w:id="1344" w:author="Arnauld Desprets" w:date="2020-04-07T08:45:00Z">
            <w:rPr/>
          </w:rPrChange>
        </w:rPr>
        <w:t xml:space="preserve">Review the API definitions such as name, version and description </w:t>
      </w:r>
      <w:proofErr w:type="gramStart"/>
      <w:r w:rsidRPr="00A46BE2">
        <w:rPr>
          <w:lang w:val="en-GB"/>
          <w:rPrChange w:id="1345" w:author="Arnauld Desprets" w:date="2020-04-07T08:45:00Z">
            <w:rPr/>
          </w:rPrChange>
        </w:rPr>
        <w:t>For</w:t>
      </w:r>
      <w:proofErr w:type="gramEnd"/>
      <w:r w:rsidRPr="00A46BE2">
        <w:rPr>
          <w:lang w:val="en-GB"/>
          <w:rPrChange w:id="1346" w:author="Arnauld Desprets" w:date="2020-04-07T08:45:00Z">
            <w:rPr/>
          </w:rPrChange>
        </w:rPr>
        <w:t xml:space="preserve"> example, add SOAP API to get Branches information for the description field, click Next button.</w:t>
      </w:r>
    </w:p>
    <w:p w14:paraId="4CF2FACA" w14:textId="5393A449" w:rsidR="00D0102B" w:rsidRPr="00A46BE2" w:rsidRDefault="00D0102B" w:rsidP="00D0102B">
      <w:pPr>
        <w:pStyle w:val="NormalWeb"/>
        <w:rPr>
          <w:lang w:val="en-GB"/>
          <w:rPrChange w:id="1347" w:author="Arnauld Desprets" w:date="2020-04-07T08:45:00Z">
            <w:rPr/>
          </w:rPrChange>
        </w:rPr>
      </w:pPr>
      <w:r w:rsidRPr="00A46BE2">
        <w:rPr>
          <w:noProof/>
          <w:color w:val="0000FF"/>
          <w:lang w:val="en-GB"/>
          <w:rPrChange w:id="1348" w:author="Arnauld Desprets" w:date="2020-04-07T08:45:00Z">
            <w:rPr>
              <w:noProof/>
              <w:color w:val="0000FF"/>
            </w:rPr>
          </w:rPrChange>
        </w:rPr>
        <w:lastRenderedPageBreak/>
        <w:drawing>
          <wp:inline distT="0" distB="0" distL="0" distR="0" wp14:anchorId="0282B556" wp14:editId="1BF2FAFE">
            <wp:extent cx="5943600" cy="4373880"/>
            <wp:effectExtent l="0" t="0" r="0" b="7620"/>
            <wp:docPr id="116" name="Picture 116" descr="SOAP API Load API Definition">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OAP API Load API Definition">
                      <a:hlinkClick r:id="rId125" tgtFrame="&quot;_blank&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4373880"/>
                    </a:xfrm>
                    <a:prstGeom prst="rect">
                      <a:avLst/>
                    </a:prstGeom>
                    <a:noFill/>
                    <a:ln>
                      <a:noFill/>
                    </a:ln>
                  </pic:spPr>
                </pic:pic>
              </a:graphicData>
            </a:graphic>
          </wp:inline>
        </w:drawing>
      </w:r>
    </w:p>
    <w:p w14:paraId="208BF74B" w14:textId="77777777" w:rsidR="00D0102B" w:rsidRPr="00A46BE2" w:rsidRDefault="00D0102B" w:rsidP="007A0802">
      <w:pPr>
        <w:numPr>
          <w:ilvl w:val="0"/>
          <w:numId w:val="33"/>
        </w:numPr>
        <w:spacing w:before="100" w:beforeAutospacing="1" w:after="100" w:afterAutospacing="1" w:line="240" w:lineRule="auto"/>
        <w:rPr>
          <w:lang w:val="en-GB"/>
          <w:rPrChange w:id="1349" w:author="Arnauld Desprets" w:date="2020-04-07T08:45:00Z">
            <w:rPr/>
          </w:rPrChange>
        </w:rPr>
      </w:pPr>
      <w:r w:rsidRPr="00A46BE2">
        <w:rPr>
          <w:lang w:val="en-GB"/>
          <w:rPrChange w:id="1350" w:author="Arnauld Desprets" w:date="2020-04-07T08:45:00Z">
            <w:rPr/>
          </w:rPrChange>
        </w:rPr>
        <w:t>Review the Security and CORS definitions, click Next</w:t>
      </w:r>
    </w:p>
    <w:p w14:paraId="349ABEE8" w14:textId="627FD71B" w:rsidR="00D0102B" w:rsidRPr="00A46BE2" w:rsidRDefault="00D0102B" w:rsidP="00D0102B">
      <w:pPr>
        <w:pStyle w:val="NormalWeb"/>
        <w:rPr>
          <w:lang w:val="en-GB"/>
          <w:rPrChange w:id="1351" w:author="Arnauld Desprets" w:date="2020-04-07T08:45:00Z">
            <w:rPr/>
          </w:rPrChange>
        </w:rPr>
      </w:pPr>
      <w:r w:rsidRPr="00A46BE2">
        <w:rPr>
          <w:noProof/>
          <w:color w:val="0000FF"/>
          <w:lang w:val="en-GB"/>
          <w:rPrChange w:id="1352" w:author="Arnauld Desprets" w:date="2020-04-07T08:45:00Z">
            <w:rPr>
              <w:noProof/>
              <w:color w:val="0000FF"/>
            </w:rPr>
          </w:rPrChange>
        </w:rPr>
        <w:drawing>
          <wp:inline distT="0" distB="0" distL="0" distR="0" wp14:anchorId="6B7367D3" wp14:editId="2732CA19">
            <wp:extent cx="5943600" cy="2211705"/>
            <wp:effectExtent l="0" t="0" r="0" b="0"/>
            <wp:docPr id="115" name="Picture 115" descr="SOAP API Load CORS and Security">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OAP API Load CORS and Security">
                      <a:hlinkClick r:id="rId127"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211705"/>
                    </a:xfrm>
                    <a:prstGeom prst="rect">
                      <a:avLst/>
                    </a:prstGeom>
                    <a:noFill/>
                    <a:ln>
                      <a:noFill/>
                    </a:ln>
                  </pic:spPr>
                </pic:pic>
              </a:graphicData>
            </a:graphic>
          </wp:inline>
        </w:drawing>
      </w:r>
    </w:p>
    <w:p w14:paraId="2F9A88C6" w14:textId="77777777" w:rsidR="00D0102B" w:rsidRPr="00A46BE2" w:rsidRDefault="00D0102B" w:rsidP="007A0802">
      <w:pPr>
        <w:numPr>
          <w:ilvl w:val="0"/>
          <w:numId w:val="34"/>
        </w:numPr>
        <w:spacing w:before="100" w:beforeAutospacing="1" w:after="100" w:afterAutospacing="1" w:line="240" w:lineRule="auto"/>
        <w:rPr>
          <w:lang w:val="en-GB"/>
          <w:rPrChange w:id="1353" w:author="Arnauld Desprets" w:date="2020-04-07T08:45:00Z">
            <w:rPr/>
          </w:rPrChange>
        </w:rPr>
      </w:pPr>
      <w:r w:rsidRPr="00A46BE2">
        <w:rPr>
          <w:lang w:val="en-GB"/>
          <w:rPrChange w:id="1354" w:author="Arnauld Desprets" w:date="2020-04-07T08:45:00Z">
            <w:rPr/>
          </w:rPrChange>
        </w:rPr>
        <w:t>Click Edit API button</w:t>
      </w:r>
    </w:p>
    <w:p w14:paraId="567DDA23" w14:textId="5EBE7E8F" w:rsidR="00D0102B" w:rsidRPr="00A46BE2" w:rsidRDefault="00D0102B" w:rsidP="00D0102B">
      <w:pPr>
        <w:pStyle w:val="NormalWeb"/>
        <w:rPr>
          <w:lang w:val="en-GB"/>
          <w:rPrChange w:id="1355" w:author="Arnauld Desprets" w:date="2020-04-07T08:45:00Z">
            <w:rPr/>
          </w:rPrChange>
        </w:rPr>
      </w:pPr>
      <w:r w:rsidRPr="00A46BE2">
        <w:rPr>
          <w:noProof/>
          <w:color w:val="0000FF"/>
          <w:lang w:val="en-GB"/>
          <w:rPrChange w:id="1356" w:author="Arnauld Desprets" w:date="2020-04-07T08:45:00Z">
            <w:rPr>
              <w:noProof/>
              <w:color w:val="0000FF"/>
            </w:rPr>
          </w:rPrChange>
        </w:rPr>
        <w:lastRenderedPageBreak/>
        <w:drawing>
          <wp:inline distT="0" distB="0" distL="0" distR="0" wp14:anchorId="456303B6" wp14:editId="596DA778">
            <wp:extent cx="5943600" cy="2300605"/>
            <wp:effectExtent l="0" t="0" r="0" b="4445"/>
            <wp:docPr id="114" name="Picture 114" descr="SOAP API Load end">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OAP API Load end">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300605"/>
                    </a:xfrm>
                    <a:prstGeom prst="rect">
                      <a:avLst/>
                    </a:prstGeom>
                    <a:noFill/>
                    <a:ln>
                      <a:noFill/>
                    </a:ln>
                  </pic:spPr>
                </pic:pic>
              </a:graphicData>
            </a:graphic>
          </wp:inline>
        </w:drawing>
      </w:r>
    </w:p>
    <w:p w14:paraId="3526521F" w14:textId="4D47D3B5" w:rsidR="00D0102B" w:rsidRPr="00A46BE2" w:rsidRDefault="00D0102B" w:rsidP="00D0102B">
      <w:pPr>
        <w:pStyle w:val="NormalWeb"/>
        <w:rPr>
          <w:lang w:val="en-GB"/>
          <w:rPrChange w:id="1357" w:author="Arnauld Desprets" w:date="2020-04-07T08:45:00Z">
            <w:rPr/>
          </w:rPrChange>
        </w:rPr>
      </w:pPr>
      <w:r w:rsidRPr="00A46BE2">
        <w:rPr>
          <w:lang w:val="en-GB"/>
          <w:rPrChange w:id="1358" w:author="Arnauld Desprets" w:date="2020-04-07T08:45:00Z">
            <w:rPr/>
          </w:rPrChange>
        </w:rPr>
        <w:t xml:space="preserve">You can see what has been generated under the cover. As expected, the consume content type is text/xml and produce content type is application/xml in the assembly panel. In the assembly </w:t>
      </w:r>
      <w:del w:id="1359" w:author="Arnauld Desprets" w:date="2020-04-07T08:50:00Z">
        <w:r w:rsidRPr="00A46BE2" w:rsidDel="00A46BE2">
          <w:rPr>
            <w:lang w:val="en-GB"/>
            <w:rPrChange w:id="1360" w:author="Arnauld Desprets" w:date="2020-04-07T08:45:00Z">
              <w:rPr/>
            </w:rPrChange>
          </w:rPr>
          <w:delText>panrel</w:delText>
        </w:r>
      </w:del>
      <w:ins w:id="1361" w:author="Arnauld Desprets" w:date="2020-04-07T08:50:00Z">
        <w:r w:rsidR="00A46BE2" w:rsidRPr="00A46BE2">
          <w:rPr>
            <w:lang w:val="en-GB"/>
          </w:rPr>
          <w:t>panel</w:t>
        </w:r>
      </w:ins>
      <w:r w:rsidRPr="00A46BE2">
        <w:rPr>
          <w:lang w:val="en-GB"/>
          <w:rPrChange w:id="1362" w:author="Arnauld Desprets" w:date="2020-04-07T08:45:00Z">
            <w:rPr/>
          </w:rPrChange>
        </w:rPr>
        <w:t xml:space="preserve"> we see only one Invoke action, the invoke URL is the one extracted from the WSDL.</w:t>
      </w:r>
    </w:p>
    <w:p w14:paraId="1A294E33" w14:textId="14A23B32" w:rsidR="00D0102B" w:rsidRPr="00A46BE2" w:rsidRDefault="00D0102B" w:rsidP="00D0102B">
      <w:pPr>
        <w:pStyle w:val="NormalWeb"/>
        <w:rPr>
          <w:lang w:val="en-GB"/>
          <w:rPrChange w:id="1363" w:author="Arnauld Desprets" w:date="2020-04-07T08:45:00Z">
            <w:rPr/>
          </w:rPrChange>
        </w:rPr>
      </w:pPr>
      <w:r w:rsidRPr="00A46BE2">
        <w:rPr>
          <w:noProof/>
          <w:color w:val="0000FF"/>
          <w:lang w:val="en-GB"/>
          <w:rPrChange w:id="1364" w:author="Arnauld Desprets" w:date="2020-04-07T08:45:00Z">
            <w:rPr>
              <w:noProof/>
              <w:color w:val="0000FF"/>
            </w:rPr>
          </w:rPrChange>
        </w:rPr>
        <w:drawing>
          <wp:inline distT="0" distB="0" distL="0" distR="0" wp14:anchorId="029249D8" wp14:editId="349D6115">
            <wp:extent cx="5943600" cy="3900805"/>
            <wp:effectExtent l="0" t="0" r="0" b="4445"/>
            <wp:docPr id="113" name="Picture 113" descr="SOAP Proxy Assembly">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OAP Proxy Assembly">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900805"/>
                    </a:xfrm>
                    <a:prstGeom prst="rect">
                      <a:avLst/>
                    </a:prstGeom>
                    <a:noFill/>
                    <a:ln>
                      <a:noFill/>
                    </a:ln>
                  </pic:spPr>
                </pic:pic>
              </a:graphicData>
            </a:graphic>
          </wp:inline>
        </w:drawing>
      </w:r>
    </w:p>
    <w:p w14:paraId="3DA9B353" w14:textId="77777777" w:rsidR="00D0102B" w:rsidRPr="00A46BE2" w:rsidRDefault="00D0102B" w:rsidP="00D0102B">
      <w:pPr>
        <w:pStyle w:val="NormalWeb"/>
        <w:rPr>
          <w:lang w:val="en-GB"/>
          <w:rPrChange w:id="1365" w:author="Arnauld Desprets" w:date="2020-04-07T08:45:00Z">
            <w:rPr/>
          </w:rPrChange>
        </w:rPr>
      </w:pPr>
      <w:r w:rsidRPr="00A46BE2">
        <w:rPr>
          <w:lang w:val="en-GB"/>
          <w:rPrChange w:id="1366" w:author="Arnauld Desprets" w:date="2020-04-07T08:45:00Z">
            <w:rPr/>
          </w:rPrChange>
        </w:rPr>
        <w:t>We are going to test it. Go to the Assembly panel. Click on the Test icon and the Activate API button. Then choose an operation to test for example, post /getAllBranches, click on the generate link for the body parameter and click Invoke button. You should get a response from the SOAP backend service.</w:t>
      </w:r>
    </w:p>
    <w:p w14:paraId="325144DB" w14:textId="4E489D66" w:rsidR="00D0102B" w:rsidRPr="00A46BE2" w:rsidRDefault="00D0102B" w:rsidP="00D0102B">
      <w:pPr>
        <w:pStyle w:val="NormalWeb"/>
        <w:rPr>
          <w:lang w:val="en-GB"/>
          <w:rPrChange w:id="1367" w:author="Arnauld Desprets" w:date="2020-04-07T08:45:00Z">
            <w:rPr/>
          </w:rPrChange>
        </w:rPr>
      </w:pPr>
      <w:r w:rsidRPr="00A46BE2">
        <w:rPr>
          <w:noProof/>
          <w:color w:val="0000FF"/>
          <w:lang w:val="en-GB"/>
          <w:rPrChange w:id="1368" w:author="Arnauld Desprets" w:date="2020-04-07T08:45:00Z">
            <w:rPr>
              <w:noProof/>
              <w:color w:val="0000FF"/>
            </w:rPr>
          </w:rPrChange>
        </w:rPr>
        <w:lastRenderedPageBreak/>
        <w:drawing>
          <wp:inline distT="0" distB="0" distL="0" distR="0" wp14:anchorId="41278616" wp14:editId="5C414032">
            <wp:extent cx="4751070" cy="8229600"/>
            <wp:effectExtent l="0" t="0" r="0" b="0"/>
            <wp:docPr id="112" name="Picture 112" descr="SOAP API Proxy test">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OAP API Proxy test">
                      <a:hlinkClick r:id="rId133" tgtFrame="&quot;_blank&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51070" cy="8229600"/>
                    </a:xfrm>
                    <a:prstGeom prst="rect">
                      <a:avLst/>
                    </a:prstGeom>
                    <a:noFill/>
                    <a:ln>
                      <a:noFill/>
                    </a:ln>
                  </pic:spPr>
                </pic:pic>
              </a:graphicData>
            </a:graphic>
          </wp:inline>
        </w:drawing>
      </w:r>
    </w:p>
    <w:p w14:paraId="72CB46E5" w14:textId="77777777" w:rsidR="00D0102B" w:rsidRPr="00A46BE2" w:rsidRDefault="00D0102B" w:rsidP="00D0102B">
      <w:pPr>
        <w:pStyle w:val="NormalWeb"/>
        <w:rPr>
          <w:lang w:val="en-GB"/>
          <w:rPrChange w:id="1369" w:author="Arnauld Desprets" w:date="2020-04-07T08:45:00Z">
            <w:rPr/>
          </w:rPrChange>
        </w:rPr>
      </w:pPr>
      <w:r w:rsidRPr="00A46BE2">
        <w:rPr>
          <w:rStyle w:val="Strong"/>
          <w:lang w:val="en-GB"/>
          <w:rPrChange w:id="1370" w:author="Arnauld Desprets" w:date="2020-04-07T08:45:00Z">
            <w:rPr>
              <w:rStyle w:val="Strong"/>
            </w:rPr>
          </w:rPrChange>
        </w:rPr>
        <w:lastRenderedPageBreak/>
        <w:t>Note:</w:t>
      </w:r>
      <w:r w:rsidRPr="00A46BE2">
        <w:rPr>
          <w:lang w:val="en-GB"/>
          <w:rPrChange w:id="1371" w:author="Arnauld Desprets" w:date="2020-04-07T08:45:00Z">
            <w:rPr/>
          </w:rPrChange>
        </w:rPr>
        <w:t xml:space="preserve"> We did not use a Properties and did not change the endpoint for the Proxy policy in the assembly panel, because the WSDL does have the correct endpoint on the Secure Gateway in Bluemix. </w:t>
      </w:r>
      <w:proofErr w:type="gramStart"/>
      <w:r w:rsidRPr="00A46BE2">
        <w:rPr>
          <w:lang w:val="en-GB"/>
          <w:rPrChange w:id="1372" w:author="Arnauld Desprets" w:date="2020-04-07T08:45:00Z">
            <w:rPr/>
          </w:rPrChange>
        </w:rPr>
        <w:t>In reality, you</w:t>
      </w:r>
      <w:proofErr w:type="gramEnd"/>
      <w:r w:rsidRPr="00A46BE2">
        <w:rPr>
          <w:lang w:val="en-GB"/>
          <w:rPrChange w:id="1373" w:author="Arnauld Desprets" w:date="2020-04-07T08:45:00Z">
            <w:rPr/>
          </w:rPrChange>
        </w:rPr>
        <w:t xml:space="preserve"> would probably want to create a property that will point to the right endpoint depending on the environment. We did not publish the service in the integration catalog on the remote Manager, since this is </w:t>
      </w:r>
      <w:proofErr w:type="gramStart"/>
      <w:r w:rsidRPr="00A46BE2">
        <w:rPr>
          <w:lang w:val="en-GB"/>
          <w:rPrChange w:id="1374" w:author="Arnauld Desprets" w:date="2020-04-07T08:45:00Z">
            <w:rPr/>
          </w:rPrChange>
        </w:rPr>
        <w:t>exactly the same</w:t>
      </w:r>
      <w:proofErr w:type="gramEnd"/>
      <w:r w:rsidRPr="00A46BE2">
        <w:rPr>
          <w:lang w:val="en-GB"/>
          <w:rPrChange w:id="1375" w:author="Arnauld Desprets" w:date="2020-04-07T08:45:00Z">
            <w:rPr/>
          </w:rPrChange>
        </w:rPr>
        <w:t xml:space="preserve"> procedure as for a REST Service.</w:t>
      </w:r>
    </w:p>
    <w:p w14:paraId="7B6BA803" w14:textId="77777777" w:rsidR="00D0102B" w:rsidRPr="00A46BE2" w:rsidRDefault="00D0102B" w:rsidP="00D0102B">
      <w:pPr>
        <w:pStyle w:val="Heading1"/>
        <w:rPr>
          <w:lang w:val="en-GB"/>
          <w:rPrChange w:id="1376" w:author="Arnauld Desprets" w:date="2020-04-07T08:45:00Z">
            <w:rPr/>
          </w:rPrChange>
        </w:rPr>
      </w:pPr>
      <w:r w:rsidRPr="00A46BE2">
        <w:rPr>
          <w:lang w:val="en-GB"/>
          <w:rPrChange w:id="1377" w:author="Arnauld Desprets" w:date="2020-04-07T08:45:00Z">
            <w:rPr/>
          </w:rPrChange>
        </w:rPr>
        <w:t>Step 8 - Create a SOAP to REST API</w:t>
      </w:r>
    </w:p>
    <w:p w14:paraId="6C197FC9" w14:textId="0BDB7597" w:rsidR="00D0102B" w:rsidRPr="00A46BE2" w:rsidRDefault="00D0102B" w:rsidP="00D0102B">
      <w:pPr>
        <w:pStyle w:val="NormalWeb"/>
        <w:rPr>
          <w:lang w:val="en-GB"/>
          <w:rPrChange w:id="1378" w:author="Arnauld Desprets" w:date="2020-04-07T08:45:00Z">
            <w:rPr/>
          </w:rPrChange>
        </w:rPr>
      </w:pPr>
      <w:r w:rsidRPr="00A46BE2">
        <w:rPr>
          <w:lang w:val="en-GB"/>
          <w:rPrChange w:id="1379" w:author="Arnauld Desprets" w:date="2020-04-07T08:45:00Z">
            <w:rPr/>
          </w:rPrChange>
        </w:rPr>
        <w:t xml:space="preserve">With the 2018 version, this step has been greatly simplified. </w:t>
      </w:r>
      <w:proofErr w:type="gramStart"/>
      <w:r w:rsidRPr="00A46BE2">
        <w:rPr>
          <w:lang w:val="en-GB"/>
          <w:rPrChange w:id="1380" w:author="Arnauld Desprets" w:date="2020-04-07T08:45:00Z">
            <w:rPr/>
          </w:rPrChange>
        </w:rPr>
        <w:t>Similarly</w:t>
      </w:r>
      <w:proofErr w:type="gramEnd"/>
      <w:r w:rsidRPr="00A46BE2">
        <w:rPr>
          <w:lang w:val="en-GB"/>
          <w:rPrChange w:id="1381" w:author="Arnauld Desprets" w:date="2020-04-07T08:45:00Z">
            <w:rPr/>
          </w:rPrChange>
        </w:rPr>
        <w:t xml:space="preserve"> to the previous step, we use the designer but instead of using SOAP proxy, we use a REST proxy. We will see that API Connect generates a lot of configurations automatically. Notice that SOAP to REST in this context means that we have a SOAP back end and we expose it in REST JSON, hence SOAP to REST. We could have had another view and call it REST to SOAP :-). We are not documenting all the steps to add the API because it is very similar to the previous step, the only difference being the selection </w:t>
      </w:r>
      <w:del w:id="1382" w:author="Arnauld Desprets" w:date="2020-04-07T08:50:00Z">
        <w:r w:rsidRPr="00A46BE2" w:rsidDel="00A46BE2">
          <w:rPr>
            <w:lang w:val="en-GB"/>
            <w:rPrChange w:id="1383" w:author="Arnauld Desprets" w:date="2020-04-07T08:45:00Z">
              <w:rPr/>
            </w:rPrChange>
          </w:rPr>
          <w:delText>af</w:delText>
        </w:r>
      </w:del>
      <w:ins w:id="1384" w:author="Arnauld Desprets" w:date="2020-04-07T08:50:00Z">
        <w:r w:rsidR="00A46BE2" w:rsidRPr="00A46BE2">
          <w:rPr>
            <w:lang w:val="en-GB"/>
          </w:rPr>
          <w:t>of</w:t>
        </w:r>
      </w:ins>
      <w:r w:rsidRPr="00A46BE2">
        <w:rPr>
          <w:lang w:val="en-GB"/>
          <w:rPrChange w:id="1385" w:author="Arnauld Desprets" w:date="2020-04-07T08:45:00Z">
            <w:rPr/>
          </w:rPrChange>
        </w:rPr>
        <w:t xml:space="preserve"> REST proxy at the very beginning.</w:t>
      </w:r>
    </w:p>
    <w:p w14:paraId="2948363C" w14:textId="77777777" w:rsidR="00D0102B" w:rsidRPr="00A46BE2" w:rsidRDefault="00D0102B" w:rsidP="007A0802">
      <w:pPr>
        <w:numPr>
          <w:ilvl w:val="0"/>
          <w:numId w:val="35"/>
        </w:numPr>
        <w:spacing w:before="100" w:beforeAutospacing="1" w:after="100" w:afterAutospacing="1" w:line="240" w:lineRule="auto"/>
        <w:rPr>
          <w:lang w:val="en-GB"/>
          <w:rPrChange w:id="1386" w:author="Arnauld Desprets" w:date="2020-04-07T08:45:00Z">
            <w:rPr/>
          </w:rPrChange>
        </w:rPr>
      </w:pPr>
      <w:r w:rsidRPr="00A46BE2">
        <w:rPr>
          <w:lang w:val="en-GB"/>
          <w:rPrChange w:id="1387" w:author="Arnauld Desprets" w:date="2020-04-07T08:45:00Z">
            <w:rPr/>
          </w:rPrChange>
        </w:rPr>
        <w:t>Click on Add, and select New API</w:t>
      </w:r>
    </w:p>
    <w:p w14:paraId="52556B25" w14:textId="3039A301" w:rsidR="00D0102B" w:rsidRPr="00A46BE2" w:rsidRDefault="00D0102B" w:rsidP="00D0102B">
      <w:pPr>
        <w:pStyle w:val="NormalWeb"/>
        <w:rPr>
          <w:lang w:val="en-GB"/>
          <w:rPrChange w:id="1388" w:author="Arnauld Desprets" w:date="2020-04-07T08:45:00Z">
            <w:rPr/>
          </w:rPrChange>
        </w:rPr>
      </w:pPr>
      <w:r w:rsidRPr="00A46BE2">
        <w:rPr>
          <w:noProof/>
          <w:color w:val="0000FF"/>
          <w:lang w:val="en-GB"/>
          <w:rPrChange w:id="1389" w:author="Arnauld Desprets" w:date="2020-04-07T08:45:00Z">
            <w:rPr>
              <w:noProof/>
              <w:color w:val="0000FF"/>
            </w:rPr>
          </w:rPrChange>
        </w:rPr>
        <w:drawing>
          <wp:inline distT="0" distB="0" distL="0" distR="0" wp14:anchorId="244FD0B0" wp14:editId="131BE555">
            <wp:extent cx="5943600" cy="3072130"/>
            <wp:effectExtent l="0" t="0" r="0" b="0"/>
            <wp:docPr id="111" name="Picture 111" descr="SOAP API REST Creat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OAP API REST Create">
                      <a:hlinkClick r:id="rId135" tgtFrame="&quot;_blank&quo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3072130"/>
                    </a:xfrm>
                    <a:prstGeom prst="rect">
                      <a:avLst/>
                    </a:prstGeom>
                    <a:noFill/>
                    <a:ln>
                      <a:noFill/>
                    </a:ln>
                  </pic:spPr>
                </pic:pic>
              </a:graphicData>
            </a:graphic>
          </wp:inline>
        </w:drawing>
      </w:r>
    </w:p>
    <w:p w14:paraId="31FC51FE" w14:textId="77777777" w:rsidR="00D0102B" w:rsidRPr="00A46BE2" w:rsidRDefault="00D0102B" w:rsidP="00D0102B">
      <w:pPr>
        <w:pStyle w:val="NormalWeb"/>
        <w:rPr>
          <w:lang w:val="en-GB"/>
          <w:rPrChange w:id="1390" w:author="Arnauld Desprets" w:date="2020-04-07T08:45:00Z">
            <w:rPr/>
          </w:rPrChange>
        </w:rPr>
      </w:pPr>
      <w:r w:rsidRPr="00A46BE2">
        <w:rPr>
          <w:lang w:val="en-GB"/>
          <w:rPrChange w:id="1391" w:author="Arnauld Desprets" w:date="2020-04-07T08:45:00Z">
            <w:rPr/>
          </w:rPrChange>
        </w:rPr>
        <w:t>The next steps are as before. For the Info panel, I used:</w:t>
      </w:r>
    </w:p>
    <w:p w14:paraId="37E2582A" w14:textId="77777777" w:rsidR="00D0102B" w:rsidRPr="00A46BE2" w:rsidRDefault="00D0102B" w:rsidP="00D0102B">
      <w:pPr>
        <w:pStyle w:val="NormalWeb"/>
        <w:rPr>
          <w:lang w:val="en-GB"/>
          <w:rPrChange w:id="1392" w:author="Arnauld Desprets" w:date="2020-04-07T08:45:00Z">
            <w:rPr/>
          </w:rPrChange>
        </w:rPr>
      </w:pPr>
      <w:r w:rsidRPr="00A46BE2">
        <w:rPr>
          <w:lang w:val="en-GB"/>
          <w:rPrChange w:id="1393" w:author="Arnauld Desprets" w:date="2020-04-07T08:45:00Z">
            <w:rPr/>
          </w:rPrChange>
        </w:rPr>
        <w:t>Title: BranchesREST</w:t>
      </w:r>
    </w:p>
    <w:p w14:paraId="015D0367" w14:textId="5325A5EC" w:rsidR="00D0102B" w:rsidRPr="00A46BE2" w:rsidRDefault="00D0102B" w:rsidP="00D0102B">
      <w:pPr>
        <w:pStyle w:val="NormalWeb"/>
        <w:rPr>
          <w:lang w:val="en-GB"/>
          <w:rPrChange w:id="1394" w:author="Arnauld Desprets" w:date="2020-04-07T08:45:00Z">
            <w:rPr/>
          </w:rPrChange>
        </w:rPr>
      </w:pPr>
      <w:r w:rsidRPr="00A46BE2">
        <w:rPr>
          <w:lang w:val="en-GB"/>
          <w:rPrChange w:id="1395" w:author="Arnauld Desprets" w:date="2020-04-07T08:45:00Z">
            <w:rPr/>
          </w:rPrChange>
        </w:rPr>
        <w:t xml:space="preserve">Description: REST exposure for the </w:t>
      </w:r>
      <w:del w:id="1396" w:author="Arnauld Desprets" w:date="2020-04-07T08:50:00Z">
        <w:r w:rsidRPr="00A46BE2" w:rsidDel="00A46BE2">
          <w:rPr>
            <w:lang w:val="en-GB"/>
            <w:rPrChange w:id="1397" w:author="Arnauld Desprets" w:date="2020-04-07T08:45:00Z">
              <w:rPr/>
            </w:rPrChange>
          </w:rPr>
          <w:delText>back end</w:delText>
        </w:r>
      </w:del>
      <w:ins w:id="1398" w:author="Arnauld Desprets" w:date="2020-04-07T08:50:00Z">
        <w:r w:rsidR="00A46BE2" w:rsidRPr="00A46BE2">
          <w:rPr>
            <w:lang w:val="en-GB"/>
          </w:rPr>
          <w:t>back-end</w:t>
        </w:r>
      </w:ins>
      <w:r w:rsidRPr="00A46BE2">
        <w:rPr>
          <w:lang w:val="en-GB"/>
          <w:rPrChange w:id="1399" w:author="Arnauld Desprets" w:date="2020-04-07T08:45:00Z">
            <w:rPr/>
          </w:rPrChange>
        </w:rPr>
        <w:t xml:space="preserve"> SOAP service</w:t>
      </w:r>
    </w:p>
    <w:p w14:paraId="6858261C" w14:textId="77777777" w:rsidR="00D0102B" w:rsidRPr="00A46BE2" w:rsidRDefault="00D0102B" w:rsidP="00D0102B">
      <w:pPr>
        <w:pStyle w:val="NormalWeb"/>
        <w:rPr>
          <w:lang w:val="en-GB"/>
          <w:rPrChange w:id="1400" w:author="Arnauld Desprets" w:date="2020-04-07T08:45:00Z">
            <w:rPr/>
          </w:rPrChange>
        </w:rPr>
      </w:pPr>
      <w:r w:rsidRPr="00A46BE2">
        <w:rPr>
          <w:lang w:val="en-GB"/>
          <w:rPrChange w:id="1401" w:author="Arnauld Desprets" w:date="2020-04-07T08:45:00Z">
            <w:rPr/>
          </w:rPrChange>
        </w:rPr>
        <w:t>At the end click on the Edit API button.</w:t>
      </w:r>
    </w:p>
    <w:p w14:paraId="18BAFA02" w14:textId="665B3E9A" w:rsidR="00D0102B" w:rsidRPr="00A46BE2" w:rsidRDefault="00D0102B" w:rsidP="00D0102B">
      <w:pPr>
        <w:pStyle w:val="NormalWeb"/>
        <w:rPr>
          <w:lang w:val="en-GB"/>
          <w:rPrChange w:id="1402" w:author="Arnauld Desprets" w:date="2020-04-07T08:45:00Z">
            <w:rPr/>
          </w:rPrChange>
        </w:rPr>
      </w:pPr>
      <w:r w:rsidRPr="00A46BE2">
        <w:rPr>
          <w:lang w:val="en-GB"/>
          <w:rPrChange w:id="1403" w:author="Arnauld Desprets" w:date="2020-04-07T08:45:00Z">
            <w:rPr/>
          </w:rPrChange>
        </w:rPr>
        <w:lastRenderedPageBreak/>
        <w:t>Let's see two seconds the definition, unlike the previous step, the consume and produce conte</w:t>
      </w:r>
      <w:ins w:id="1404" w:author="Arnauld Desprets" w:date="2020-04-07T08:51:00Z">
        <w:r w:rsidR="00A46BE2">
          <w:rPr>
            <w:lang w:val="en-GB"/>
          </w:rPr>
          <w:t>n</w:t>
        </w:r>
      </w:ins>
      <w:r w:rsidRPr="00A46BE2">
        <w:rPr>
          <w:lang w:val="en-GB"/>
          <w:rPrChange w:id="1405" w:author="Arnauld Desprets" w:date="2020-04-07T08:45:00Z">
            <w:rPr/>
          </w:rPrChange>
        </w:rPr>
        <w:t>t-types are now application/json. The definitions have been auto generated. And we can see for the XSD elements corresponding JSON elements. This is a great feature and nice enhancement from the V5 version.</w:t>
      </w:r>
    </w:p>
    <w:p w14:paraId="5815EB01" w14:textId="3B172DA3" w:rsidR="00D0102B" w:rsidRPr="00A46BE2" w:rsidRDefault="00D0102B" w:rsidP="00D0102B">
      <w:pPr>
        <w:pStyle w:val="NormalWeb"/>
        <w:rPr>
          <w:lang w:val="en-GB"/>
          <w:rPrChange w:id="1406" w:author="Arnauld Desprets" w:date="2020-04-07T08:45:00Z">
            <w:rPr/>
          </w:rPrChange>
        </w:rPr>
      </w:pPr>
      <w:r w:rsidRPr="00A46BE2">
        <w:rPr>
          <w:noProof/>
          <w:color w:val="0000FF"/>
          <w:lang w:val="en-GB"/>
          <w:rPrChange w:id="1407" w:author="Arnauld Desprets" w:date="2020-04-07T08:45:00Z">
            <w:rPr>
              <w:noProof/>
              <w:color w:val="0000FF"/>
            </w:rPr>
          </w:rPrChange>
        </w:rPr>
        <w:drawing>
          <wp:inline distT="0" distB="0" distL="0" distR="0" wp14:anchorId="2505C07D" wp14:editId="574988EF">
            <wp:extent cx="5943600" cy="4740275"/>
            <wp:effectExtent l="0" t="0" r="0" b="3175"/>
            <wp:docPr id="110" name="Picture 110" descr="SOAP API REST Create">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OAP API REST Create">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740275"/>
                    </a:xfrm>
                    <a:prstGeom prst="rect">
                      <a:avLst/>
                    </a:prstGeom>
                    <a:noFill/>
                    <a:ln>
                      <a:noFill/>
                    </a:ln>
                  </pic:spPr>
                </pic:pic>
              </a:graphicData>
            </a:graphic>
          </wp:inline>
        </w:drawing>
      </w:r>
    </w:p>
    <w:p w14:paraId="5BE55BC1" w14:textId="77777777" w:rsidR="00D0102B" w:rsidRPr="00A46BE2" w:rsidRDefault="00D0102B" w:rsidP="00D0102B">
      <w:pPr>
        <w:pStyle w:val="NormalWeb"/>
        <w:rPr>
          <w:lang w:val="en-GB"/>
          <w:rPrChange w:id="1408" w:author="Arnauld Desprets" w:date="2020-04-07T08:45:00Z">
            <w:rPr/>
          </w:rPrChange>
        </w:rPr>
      </w:pPr>
      <w:r w:rsidRPr="00A46BE2">
        <w:rPr>
          <w:lang w:val="en-GB"/>
          <w:rPrChange w:id="1409" w:author="Arnauld Desprets" w:date="2020-04-07T08:45:00Z">
            <w:rPr/>
          </w:rPrChange>
        </w:rPr>
        <w:t>We can see that in the Assembly, it is quite different than before.</w:t>
      </w:r>
    </w:p>
    <w:p w14:paraId="08FDE584" w14:textId="04A52969" w:rsidR="00D0102B" w:rsidRPr="00A46BE2" w:rsidRDefault="00D0102B" w:rsidP="00D0102B">
      <w:pPr>
        <w:pStyle w:val="NormalWeb"/>
        <w:rPr>
          <w:lang w:val="en-GB"/>
          <w:rPrChange w:id="1410" w:author="Arnauld Desprets" w:date="2020-04-07T08:45:00Z">
            <w:rPr/>
          </w:rPrChange>
        </w:rPr>
      </w:pPr>
      <w:r w:rsidRPr="00A46BE2">
        <w:rPr>
          <w:noProof/>
          <w:color w:val="0000FF"/>
          <w:lang w:val="en-GB"/>
          <w:rPrChange w:id="1411" w:author="Arnauld Desprets" w:date="2020-04-07T08:45:00Z">
            <w:rPr>
              <w:noProof/>
              <w:color w:val="0000FF"/>
            </w:rPr>
          </w:rPrChange>
        </w:rPr>
        <w:lastRenderedPageBreak/>
        <w:drawing>
          <wp:inline distT="0" distB="0" distL="0" distR="0" wp14:anchorId="68B63900" wp14:editId="471B7D5D">
            <wp:extent cx="5943600" cy="2517140"/>
            <wp:effectExtent l="0" t="0" r="0" b="0"/>
            <wp:docPr id="109" name="Picture 109" descr="SOAP API REST Create">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OAP API REST Create">
                      <a:hlinkClick r:id="rId139" tgtFrame="&quot;_blank&quot;"/>
                    </pic:cNvPr>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2517140"/>
                    </a:xfrm>
                    <a:prstGeom prst="rect">
                      <a:avLst/>
                    </a:prstGeom>
                    <a:noFill/>
                    <a:ln>
                      <a:noFill/>
                    </a:ln>
                  </pic:spPr>
                </pic:pic>
              </a:graphicData>
            </a:graphic>
          </wp:inline>
        </w:drawing>
      </w:r>
    </w:p>
    <w:p w14:paraId="0F5AA9BC" w14:textId="1826D1BE" w:rsidR="00D0102B" w:rsidRPr="00A46BE2" w:rsidRDefault="00D0102B" w:rsidP="00D0102B">
      <w:pPr>
        <w:pStyle w:val="NormalWeb"/>
        <w:rPr>
          <w:lang w:val="en-GB"/>
          <w:rPrChange w:id="1412" w:author="Arnauld Desprets" w:date="2020-04-07T08:45:00Z">
            <w:rPr/>
          </w:rPrChange>
        </w:rPr>
      </w:pPr>
      <w:r w:rsidRPr="00A46BE2">
        <w:rPr>
          <w:lang w:val="en-GB"/>
          <w:rPrChange w:id="1413" w:author="Arnauld Desprets" w:date="2020-04-07T08:45:00Z">
            <w:rPr/>
          </w:rPrChange>
        </w:rPr>
        <w:t xml:space="preserve">You can see that for each operation, there are two REST operations created a GET and a POST. For each operation, you can see two mapping actions, REST to SOAP (for the request) and SOAP to REST (for the response). You can also see that for each operation there are one or two parse actions. This is a very important concept to understand and understand when to use it or not. By default, </w:t>
      </w:r>
      <w:del w:id="1414" w:author="Arnauld Desprets" w:date="2020-04-07T08:51:00Z">
        <w:r w:rsidRPr="00A46BE2" w:rsidDel="00A46BE2">
          <w:rPr>
            <w:lang w:val="en-GB"/>
            <w:rPrChange w:id="1415" w:author="Arnauld Desprets" w:date="2020-04-07T08:45:00Z">
              <w:rPr/>
            </w:rPrChange>
          </w:rPr>
          <w:delText xml:space="preserve">the </w:delText>
        </w:r>
      </w:del>
      <w:r w:rsidRPr="00A46BE2">
        <w:rPr>
          <w:lang w:val="en-GB"/>
          <w:rPrChange w:id="1416" w:author="Arnauld Desprets" w:date="2020-04-07T08:45:00Z">
            <w:rPr/>
          </w:rPrChange>
        </w:rPr>
        <w:t xml:space="preserve">with </w:t>
      </w:r>
      <w:ins w:id="1417" w:author="Arnauld Desprets" w:date="2020-04-07T08:51:00Z">
        <w:r w:rsidR="00A46BE2">
          <w:rPr>
            <w:lang w:val="en-GB"/>
          </w:rPr>
          <w:t xml:space="preserve">the </w:t>
        </w:r>
      </w:ins>
      <w:r w:rsidRPr="00A46BE2">
        <w:rPr>
          <w:lang w:val="en-GB"/>
          <w:rPrChange w:id="1418" w:author="Arnauld Desprets" w:date="2020-04-07T08:45:00Z">
            <w:rPr/>
          </w:rPrChange>
        </w:rPr>
        <w:t xml:space="preserve">new API Gateway </w:t>
      </w:r>
      <w:del w:id="1419" w:author="Arnauld Desprets" w:date="2020-04-07T08:51:00Z">
        <w:r w:rsidRPr="00A46BE2" w:rsidDel="00A46BE2">
          <w:rPr>
            <w:lang w:val="en-GB"/>
            <w:rPrChange w:id="1420" w:author="Arnauld Desprets" w:date="2020-04-07T08:45:00Z">
              <w:rPr/>
            </w:rPrChange>
          </w:rPr>
          <w:delText xml:space="preserve">gateway </w:delText>
        </w:r>
      </w:del>
      <w:r w:rsidRPr="00A46BE2">
        <w:rPr>
          <w:lang w:val="en-GB"/>
          <w:rPrChange w:id="1421" w:author="Arnauld Desprets" w:date="2020-04-07T08:45:00Z">
            <w:rPr/>
          </w:rPrChange>
        </w:rPr>
        <w:t xml:space="preserve">(Native Gateway) messages </w:t>
      </w:r>
      <w:del w:id="1422" w:author="Arnauld Desprets" w:date="2020-04-07T08:51:00Z">
        <w:r w:rsidRPr="00A46BE2" w:rsidDel="00A46BE2">
          <w:rPr>
            <w:lang w:val="en-GB"/>
            <w:rPrChange w:id="1423" w:author="Arnauld Desprets" w:date="2020-04-07T08:45:00Z">
              <w:rPr/>
            </w:rPrChange>
          </w:rPr>
          <w:delText xml:space="preserve">and </w:delText>
        </w:r>
      </w:del>
      <w:ins w:id="1424" w:author="Arnauld Desprets" w:date="2020-04-07T08:51:00Z">
        <w:r w:rsidR="00A46BE2" w:rsidRPr="00A46BE2">
          <w:rPr>
            <w:lang w:val="en-GB"/>
            <w:rPrChange w:id="1425" w:author="Arnauld Desprets" w:date="2020-04-07T08:45:00Z">
              <w:rPr/>
            </w:rPrChange>
          </w:rPr>
          <w:t>a</w:t>
        </w:r>
        <w:r w:rsidR="00A46BE2">
          <w:rPr>
            <w:lang w:val="en-GB"/>
          </w:rPr>
          <w:t>re</w:t>
        </w:r>
        <w:r w:rsidR="00A46BE2" w:rsidRPr="00A46BE2">
          <w:rPr>
            <w:lang w:val="en-GB"/>
            <w:rPrChange w:id="1426" w:author="Arnauld Desprets" w:date="2020-04-07T08:45:00Z">
              <w:rPr/>
            </w:rPrChange>
          </w:rPr>
          <w:t xml:space="preserve"> </w:t>
        </w:r>
      </w:ins>
      <w:r w:rsidRPr="00A46BE2">
        <w:rPr>
          <w:lang w:val="en-GB"/>
          <w:rPrChange w:id="1427" w:author="Arnauld Desprets" w:date="2020-04-07T08:45:00Z">
            <w:rPr/>
          </w:rPrChange>
        </w:rPr>
        <w:t xml:space="preserve">using the streaming capabilities of the gateway and messages are not buffered. This is a very efficient way to serve messages, since the messages can be sent directly to the back end even if the message was not received completely. This is a very common approaches when dealing with video streaming. Now, when you want to manipulate the message, you cannot do that, let's say you want to remove some pieces especially at the beginning, so you have to </w:t>
      </w:r>
      <w:del w:id="1428" w:author="Arnauld Desprets" w:date="2020-04-07T08:52:00Z">
        <w:r w:rsidRPr="00A46BE2" w:rsidDel="00A46BE2">
          <w:rPr>
            <w:lang w:val="en-GB"/>
            <w:rPrChange w:id="1429" w:author="Arnauld Desprets" w:date="2020-04-07T08:45:00Z">
              <w:rPr/>
            </w:rPrChange>
          </w:rPr>
          <w:delText>ge</w:delText>
        </w:r>
      </w:del>
      <w:ins w:id="1430" w:author="Arnauld Desprets" w:date="2020-04-07T08:52:00Z">
        <w:r w:rsidR="00A46BE2" w:rsidRPr="00A46BE2">
          <w:rPr>
            <w:lang w:val="en-GB"/>
          </w:rPr>
          <w:t>get</w:t>
        </w:r>
      </w:ins>
      <w:r w:rsidRPr="00A46BE2">
        <w:rPr>
          <w:lang w:val="en-GB"/>
          <w:rPrChange w:id="1431" w:author="Arnauld Desprets" w:date="2020-04-07T08:45:00Z">
            <w:rPr/>
          </w:rPrChange>
        </w:rPr>
        <w:t xml:space="preserve"> the full message and in order to manipulate you need to get the message and parse it (in other words deserialize it). This is what the parse action does in those flows. Notice that this applies to JSON or XML since you may need to deserialize both types of messages. Of course, parsing a message has a cost in terms of resources and latency, and the price will vary a lot depending on the size and complexity of the message.</w:t>
      </w:r>
    </w:p>
    <w:p w14:paraId="242E4E4A" w14:textId="77777777" w:rsidR="00D0102B" w:rsidRPr="00A46BE2" w:rsidRDefault="00D0102B" w:rsidP="00D0102B">
      <w:pPr>
        <w:pStyle w:val="NormalWeb"/>
        <w:rPr>
          <w:lang w:val="en-GB"/>
          <w:rPrChange w:id="1432" w:author="Arnauld Desprets" w:date="2020-04-07T08:45:00Z">
            <w:rPr/>
          </w:rPrChange>
        </w:rPr>
      </w:pPr>
      <w:r w:rsidRPr="00A46BE2">
        <w:rPr>
          <w:lang w:val="en-GB"/>
          <w:rPrChange w:id="1433" w:author="Arnauld Desprets" w:date="2020-04-07T08:45:00Z">
            <w:rPr/>
          </w:rPrChange>
        </w:rPr>
        <w:t>Looking at the mapping actions, we see that it is a very simple one, and you have also the opportunity to make more complex ones. As you can see in the following sample, the response of the XML/SOAP message is simply copied to the response to the JSON response.</w:t>
      </w:r>
    </w:p>
    <w:p w14:paraId="1F7E412E" w14:textId="43B530C8" w:rsidR="00D0102B" w:rsidRPr="00A46BE2" w:rsidRDefault="00D0102B" w:rsidP="00D0102B">
      <w:pPr>
        <w:pStyle w:val="NormalWeb"/>
        <w:rPr>
          <w:lang w:val="en-GB"/>
          <w:rPrChange w:id="1434" w:author="Arnauld Desprets" w:date="2020-04-07T08:45:00Z">
            <w:rPr/>
          </w:rPrChange>
        </w:rPr>
      </w:pPr>
      <w:r w:rsidRPr="00A46BE2">
        <w:rPr>
          <w:noProof/>
          <w:color w:val="0000FF"/>
          <w:lang w:val="en-GB"/>
          <w:rPrChange w:id="1435" w:author="Arnauld Desprets" w:date="2020-04-07T08:45:00Z">
            <w:rPr>
              <w:noProof/>
              <w:color w:val="0000FF"/>
            </w:rPr>
          </w:rPrChange>
        </w:rPr>
        <w:lastRenderedPageBreak/>
        <w:drawing>
          <wp:inline distT="0" distB="0" distL="0" distR="0" wp14:anchorId="31B59AAE" wp14:editId="02604EA1">
            <wp:extent cx="5943600" cy="5852795"/>
            <wp:effectExtent l="0" t="0" r="0" b="0"/>
            <wp:docPr id="108" name="Picture 108" descr="SOAP API REST Create">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OAP API REST Create">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5852795"/>
                    </a:xfrm>
                    <a:prstGeom prst="rect">
                      <a:avLst/>
                    </a:prstGeom>
                    <a:noFill/>
                    <a:ln>
                      <a:noFill/>
                    </a:ln>
                  </pic:spPr>
                </pic:pic>
              </a:graphicData>
            </a:graphic>
          </wp:inline>
        </w:drawing>
      </w:r>
    </w:p>
    <w:p w14:paraId="49974273" w14:textId="77777777" w:rsidR="00D0102B" w:rsidRPr="00A46BE2" w:rsidRDefault="00D0102B" w:rsidP="00D0102B">
      <w:pPr>
        <w:pStyle w:val="NormalWeb"/>
        <w:rPr>
          <w:lang w:val="en-GB"/>
          <w:rPrChange w:id="1436" w:author="Arnauld Desprets" w:date="2020-04-07T08:45:00Z">
            <w:rPr/>
          </w:rPrChange>
        </w:rPr>
      </w:pPr>
      <w:r w:rsidRPr="00A46BE2">
        <w:rPr>
          <w:lang w:val="en-GB"/>
          <w:rPrChange w:id="1437" w:author="Arnauld Desprets" w:date="2020-04-07T08:45:00Z">
            <w:rPr/>
          </w:rPrChange>
        </w:rPr>
        <w:t>Let's test it, as usual we use the Test feature within the Assembly panel. We have a similar result than before, except that the response is in JSON (as the request).</w:t>
      </w:r>
    </w:p>
    <w:p w14:paraId="4ADD0D38" w14:textId="7BBC815C" w:rsidR="00D0102B" w:rsidRPr="00A46BE2" w:rsidRDefault="00D0102B" w:rsidP="00D0102B">
      <w:pPr>
        <w:pStyle w:val="NormalWeb"/>
        <w:rPr>
          <w:lang w:val="en-GB"/>
          <w:rPrChange w:id="1438" w:author="Arnauld Desprets" w:date="2020-04-07T08:45:00Z">
            <w:rPr/>
          </w:rPrChange>
        </w:rPr>
      </w:pPr>
      <w:r w:rsidRPr="00A46BE2">
        <w:rPr>
          <w:noProof/>
          <w:color w:val="0000FF"/>
          <w:lang w:val="en-GB"/>
          <w:rPrChange w:id="1439" w:author="Arnauld Desprets" w:date="2020-04-07T08:45:00Z">
            <w:rPr>
              <w:noProof/>
              <w:color w:val="0000FF"/>
            </w:rPr>
          </w:rPrChange>
        </w:rPr>
        <w:lastRenderedPageBreak/>
        <w:drawing>
          <wp:inline distT="0" distB="0" distL="0" distR="0" wp14:anchorId="1EFBCB59" wp14:editId="280FA869">
            <wp:extent cx="3355340" cy="7553960"/>
            <wp:effectExtent l="0" t="0" r="0" b="8890"/>
            <wp:docPr id="107" name="Picture 107" descr="SOAP API REST Create">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OAP API REST Create">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55340" cy="7553960"/>
                    </a:xfrm>
                    <a:prstGeom prst="rect">
                      <a:avLst/>
                    </a:prstGeom>
                    <a:noFill/>
                    <a:ln>
                      <a:noFill/>
                    </a:ln>
                  </pic:spPr>
                </pic:pic>
              </a:graphicData>
            </a:graphic>
          </wp:inline>
        </w:drawing>
      </w:r>
    </w:p>
    <w:p w14:paraId="1D50F636" w14:textId="77777777" w:rsidR="00D0102B" w:rsidRPr="00A46BE2" w:rsidRDefault="00D0102B" w:rsidP="00D0102B">
      <w:pPr>
        <w:pStyle w:val="Heading1"/>
        <w:rPr>
          <w:lang w:val="en-GB"/>
          <w:rPrChange w:id="1440" w:author="Arnauld Desprets" w:date="2020-04-07T08:45:00Z">
            <w:rPr/>
          </w:rPrChange>
        </w:rPr>
      </w:pPr>
      <w:r w:rsidRPr="00A46BE2">
        <w:rPr>
          <w:lang w:val="en-GB"/>
          <w:rPrChange w:id="1441" w:author="Arnauld Desprets" w:date="2020-04-07T08:45:00Z">
            <w:rPr/>
          </w:rPrChange>
        </w:rPr>
        <w:t>Step 9 - Create a Cloudant service</w:t>
      </w:r>
    </w:p>
    <w:p w14:paraId="4602396D" w14:textId="219887D0" w:rsidR="00D0102B" w:rsidRPr="00A46BE2" w:rsidRDefault="00D0102B" w:rsidP="00D0102B">
      <w:pPr>
        <w:pStyle w:val="NormalWeb"/>
        <w:rPr>
          <w:lang w:val="en-GB"/>
          <w:rPrChange w:id="1442" w:author="Arnauld Desprets" w:date="2020-04-07T08:45:00Z">
            <w:rPr/>
          </w:rPrChange>
        </w:rPr>
      </w:pPr>
      <w:r w:rsidRPr="00A46BE2">
        <w:rPr>
          <w:rStyle w:val="Strong"/>
          <w:lang w:val="en-GB"/>
          <w:rPrChange w:id="1443" w:author="Arnauld Desprets" w:date="2020-04-07T08:45:00Z">
            <w:rPr>
              <w:rStyle w:val="Strong"/>
            </w:rPr>
          </w:rPrChange>
        </w:rPr>
        <w:lastRenderedPageBreak/>
        <w:t xml:space="preserve">This section has not been </w:t>
      </w:r>
      <w:del w:id="1444" w:author="Arnauld Desprets" w:date="2020-04-07T08:52:00Z">
        <w:r w:rsidRPr="00A46BE2" w:rsidDel="00A46BE2">
          <w:rPr>
            <w:rStyle w:val="Strong"/>
            <w:lang w:val="en-GB"/>
            <w:rPrChange w:id="1445" w:author="Arnauld Desprets" w:date="2020-04-07T08:45:00Z">
              <w:rPr>
                <w:rStyle w:val="Strong"/>
              </w:rPr>
            </w:rPrChange>
          </w:rPr>
          <w:delText>upated</w:delText>
        </w:r>
      </w:del>
      <w:ins w:id="1446" w:author="Arnauld Desprets" w:date="2020-04-07T08:52:00Z">
        <w:r w:rsidR="00A46BE2" w:rsidRPr="00A46BE2">
          <w:rPr>
            <w:rStyle w:val="Strong"/>
            <w:lang w:val="en-GB"/>
          </w:rPr>
          <w:t>updated</w:t>
        </w:r>
      </w:ins>
      <w:r w:rsidRPr="00A46BE2">
        <w:rPr>
          <w:rStyle w:val="Strong"/>
          <w:lang w:val="en-GB"/>
          <w:rPrChange w:id="1447" w:author="Arnauld Desprets" w:date="2020-04-07T08:45:00Z">
            <w:rPr>
              <w:rStyle w:val="Strong"/>
            </w:rPr>
          </w:rPrChange>
        </w:rPr>
        <w:t xml:space="preserve"> yet because we want to show the new advanced security features included in 2018</w:t>
      </w:r>
    </w:p>
    <w:p w14:paraId="5E61F332" w14:textId="77777777" w:rsidR="00D0102B" w:rsidRPr="00A46BE2" w:rsidRDefault="00D0102B" w:rsidP="00D0102B">
      <w:pPr>
        <w:pStyle w:val="NormalWeb"/>
        <w:rPr>
          <w:lang w:val="en-GB"/>
          <w:rPrChange w:id="1448" w:author="Arnauld Desprets" w:date="2020-04-07T08:45:00Z">
            <w:rPr/>
          </w:rPrChange>
        </w:rPr>
      </w:pPr>
      <w:r w:rsidRPr="00A46BE2">
        <w:rPr>
          <w:lang w:val="en-GB"/>
          <w:rPrChange w:id="1449" w:author="Arnauld Desprets" w:date="2020-04-07T08:45:00Z">
            <w:rPr/>
          </w:rPrChange>
        </w:rPr>
        <w:t>In order to store our data used by our API, we will need a persistent storage. To do so, we will use a Cloudant NoSQL database, a JSON document-oriented store, compatible with CouchDB.</w:t>
      </w:r>
    </w:p>
    <w:p w14:paraId="6EBBB4E1" w14:textId="77777777" w:rsidR="00D0102B" w:rsidRPr="00A46BE2" w:rsidRDefault="00D0102B" w:rsidP="00D0102B">
      <w:pPr>
        <w:pStyle w:val="NormalWeb"/>
        <w:rPr>
          <w:lang w:val="en-GB"/>
          <w:rPrChange w:id="1450" w:author="Arnauld Desprets" w:date="2020-04-07T08:45:00Z">
            <w:rPr/>
          </w:rPrChange>
        </w:rPr>
      </w:pPr>
      <w:r w:rsidRPr="00A46BE2">
        <w:rPr>
          <w:lang w:val="en-GB"/>
          <w:rPrChange w:id="1451" w:author="Arnauld Desprets" w:date="2020-04-07T08:45:00Z">
            <w:rPr/>
          </w:rPrChange>
        </w:rPr>
        <w:t xml:space="preserve">You can use </w:t>
      </w:r>
      <w:proofErr w:type="spellStart"/>
      <w:proofErr w:type="gramStart"/>
      <w:r w:rsidRPr="00A46BE2">
        <w:rPr>
          <w:lang w:val="en-GB"/>
          <w:rPrChange w:id="1452" w:author="Arnauld Desprets" w:date="2020-04-07T08:45:00Z">
            <w:rPr/>
          </w:rPrChange>
        </w:rPr>
        <w:t>a</w:t>
      </w:r>
      <w:proofErr w:type="spellEnd"/>
      <w:proofErr w:type="gramEnd"/>
      <w:r w:rsidRPr="00A46BE2">
        <w:rPr>
          <w:lang w:val="en-GB"/>
          <w:rPrChange w:id="1453" w:author="Arnauld Desprets" w:date="2020-04-07T08:45:00Z">
            <w:rPr/>
          </w:rPrChange>
        </w:rPr>
        <w:t xml:space="preserve"> existing Cloudant service or create an instance of the service Cloudant DB.</w:t>
      </w:r>
    </w:p>
    <w:p w14:paraId="32171546" w14:textId="77777777" w:rsidR="00D0102B" w:rsidRPr="00A46BE2" w:rsidRDefault="00D0102B" w:rsidP="007A0802">
      <w:pPr>
        <w:pStyle w:val="NormalWeb"/>
        <w:numPr>
          <w:ilvl w:val="0"/>
          <w:numId w:val="36"/>
        </w:numPr>
        <w:rPr>
          <w:lang w:val="en-GB"/>
          <w:rPrChange w:id="1454" w:author="Arnauld Desprets" w:date="2020-04-07T08:45:00Z">
            <w:rPr/>
          </w:rPrChange>
        </w:rPr>
      </w:pPr>
      <w:r w:rsidRPr="00A46BE2">
        <w:rPr>
          <w:lang w:val="en-GB"/>
          <w:rPrChange w:id="1455" w:author="Arnauld Desprets" w:date="2020-04-07T08:45:00Z">
            <w:rPr/>
          </w:rPrChange>
        </w:rPr>
        <w:t>Go to the Bluemix Catalog, create an instance of the service Cloudant NoSQL DB.</w:t>
      </w:r>
    </w:p>
    <w:p w14:paraId="3A97E9E2" w14:textId="77777777" w:rsidR="00D0102B" w:rsidRPr="00A46BE2" w:rsidRDefault="00D0102B" w:rsidP="007A0802">
      <w:pPr>
        <w:pStyle w:val="NormalWeb"/>
        <w:numPr>
          <w:ilvl w:val="0"/>
          <w:numId w:val="36"/>
        </w:numPr>
        <w:rPr>
          <w:lang w:val="en-GB"/>
          <w:rPrChange w:id="1456" w:author="Arnauld Desprets" w:date="2020-04-07T08:45:00Z">
            <w:rPr/>
          </w:rPrChange>
        </w:rPr>
      </w:pPr>
      <w:r w:rsidRPr="00A46BE2">
        <w:rPr>
          <w:lang w:val="en-GB"/>
          <w:rPrChange w:id="1457" w:author="Arnauld Desprets" w:date="2020-04-07T08:45:00Z">
            <w:rPr/>
          </w:rPrChange>
        </w:rPr>
        <w:t xml:space="preserve">Search for </w:t>
      </w:r>
      <w:r w:rsidRPr="00A46BE2">
        <w:rPr>
          <w:rStyle w:val="Strong"/>
          <w:lang w:val="en-GB"/>
          <w:rPrChange w:id="1458" w:author="Arnauld Desprets" w:date="2020-04-07T08:45:00Z">
            <w:rPr>
              <w:rStyle w:val="Strong"/>
            </w:rPr>
          </w:rPrChange>
        </w:rPr>
        <w:t>Cloudant</w:t>
      </w:r>
      <w:r w:rsidRPr="00A46BE2">
        <w:rPr>
          <w:lang w:val="en-GB"/>
          <w:rPrChange w:id="1459" w:author="Arnauld Desprets" w:date="2020-04-07T08:45:00Z">
            <w:rPr/>
          </w:rPrChange>
        </w:rPr>
        <w:t xml:space="preserve"> in the catalog</w:t>
      </w:r>
    </w:p>
    <w:p w14:paraId="70F45991" w14:textId="77777777" w:rsidR="00D0102B" w:rsidRPr="00A46BE2" w:rsidRDefault="00D0102B" w:rsidP="007A0802">
      <w:pPr>
        <w:pStyle w:val="NormalWeb"/>
        <w:numPr>
          <w:ilvl w:val="0"/>
          <w:numId w:val="36"/>
        </w:numPr>
        <w:rPr>
          <w:lang w:val="en-GB"/>
          <w:rPrChange w:id="1460" w:author="Arnauld Desprets" w:date="2020-04-07T08:45:00Z">
            <w:rPr/>
          </w:rPrChange>
        </w:rPr>
      </w:pPr>
      <w:r w:rsidRPr="00A46BE2">
        <w:rPr>
          <w:lang w:val="en-GB"/>
          <w:rPrChange w:id="1461" w:author="Arnauld Desprets" w:date="2020-04-07T08:45:00Z">
            <w:rPr/>
          </w:rPrChange>
        </w:rPr>
        <w:t xml:space="preserve">Select the free </w:t>
      </w:r>
      <w:r w:rsidRPr="00A46BE2">
        <w:rPr>
          <w:rStyle w:val="Strong"/>
          <w:lang w:val="en-GB"/>
          <w:rPrChange w:id="1462" w:author="Arnauld Desprets" w:date="2020-04-07T08:45:00Z">
            <w:rPr>
              <w:rStyle w:val="Strong"/>
            </w:rPr>
          </w:rPrChange>
        </w:rPr>
        <w:t>Lite</w:t>
      </w:r>
      <w:r w:rsidRPr="00A46BE2">
        <w:rPr>
          <w:lang w:val="en-GB"/>
          <w:rPrChange w:id="1463" w:author="Arnauld Desprets" w:date="2020-04-07T08:45:00Z">
            <w:rPr/>
          </w:rPrChange>
        </w:rPr>
        <w:t xml:space="preserve"> plan</w:t>
      </w:r>
    </w:p>
    <w:p w14:paraId="691D010A" w14:textId="77777777" w:rsidR="00D0102B" w:rsidRPr="00A46BE2" w:rsidRDefault="00D0102B" w:rsidP="007A0802">
      <w:pPr>
        <w:pStyle w:val="NormalWeb"/>
        <w:numPr>
          <w:ilvl w:val="0"/>
          <w:numId w:val="36"/>
        </w:numPr>
        <w:rPr>
          <w:lang w:val="en-GB"/>
          <w:rPrChange w:id="1464" w:author="Arnauld Desprets" w:date="2020-04-07T08:45:00Z">
            <w:rPr/>
          </w:rPrChange>
        </w:rPr>
      </w:pPr>
      <w:r w:rsidRPr="00A46BE2">
        <w:rPr>
          <w:lang w:val="en-GB"/>
          <w:rPrChange w:id="1465" w:author="Arnauld Desprets" w:date="2020-04-07T08:45:00Z">
            <w:rPr/>
          </w:rPrChange>
        </w:rPr>
        <w:t xml:space="preserve">Give it a name such as </w:t>
      </w:r>
      <w:r w:rsidRPr="00A46BE2">
        <w:rPr>
          <w:rStyle w:val="Strong"/>
          <w:lang w:val="en-GB"/>
          <w:rPrChange w:id="1466" w:author="Arnauld Desprets" w:date="2020-04-07T08:45:00Z">
            <w:rPr>
              <w:rStyle w:val="Strong"/>
            </w:rPr>
          </w:rPrChange>
        </w:rPr>
        <w:t>cloudant-db</w:t>
      </w:r>
      <w:r w:rsidRPr="00A46BE2">
        <w:rPr>
          <w:lang w:val="en-GB"/>
          <w:rPrChange w:id="1467" w:author="Arnauld Desprets" w:date="2020-04-07T08:45:00Z">
            <w:rPr/>
          </w:rPrChange>
        </w:rPr>
        <w:t>.</w:t>
      </w:r>
    </w:p>
    <w:p w14:paraId="18BDD618" w14:textId="345CBE19" w:rsidR="00D0102B" w:rsidRPr="00A46BE2" w:rsidRDefault="00D0102B" w:rsidP="007A0802">
      <w:pPr>
        <w:pStyle w:val="NormalWeb"/>
        <w:numPr>
          <w:ilvl w:val="0"/>
          <w:numId w:val="36"/>
        </w:numPr>
        <w:rPr>
          <w:lang w:val="en-GB"/>
          <w:rPrChange w:id="1468" w:author="Arnauld Desprets" w:date="2020-04-07T08:45:00Z">
            <w:rPr/>
          </w:rPrChange>
        </w:rPr>
      </w:pPr>
      <w:r w:rsidRPr="00A46BE2">
        <w:rPr>
          <w:lang w:val="en-GB"/>
          <w:rPrChange w:id="1469" w:author="Arnauld Desprets" w:date="2020-04-07T08:45:00Z">
            <w:rPr/>
          </w:rPrChange>
        </w:rPr>
        <w:t xml:space="preserve">Launch the </w:t>
      </w:r>
      <w:del w:id="1470" w:author="Arnauld Desprets" w:date="2020-04-07T08:52:00Z">
        <w:r w:rsidRPr="00A46BE2" w:rsidDel="00A46BE2">
          <w:rPr>
            <w:lang w:val="en-GB"/>
            <w:rPrChange w:id="1471" w:author="Arnauld Desprets" w:date="2020-04-07T08:45:00Z">
              <w:rPr/>
            </w:rPrChange>
          </w:rPr>
          <w:delText>Cloudand</w:delText>
        </w:r>
      </w:del>
      <w:ins w:id="1472" w:author="Arnauld Desprets" w:date="2020-04-07T08:52:00Z">
        <w:r w:rsidR="00A46BE2" w:rsidRPr="00A46BE2">
          <w:rPr>
            <w:lang w:val="en-GB"/>
          </w:rPr>
          <w:t>Cloudant</w:t>
        </w:r>
      </w:ins>
      <w:r w:rsidRPr="00A46BE2">
        <w:rPr>
          <w:lang w:val="en-GB"/>
          <w:rPrChange w:id="1473" w:author="Arnauld Desprets" w:date="2020-04-07T08:45:00Z">
            <w:rPr/>
          </w:rPrChange>
        </w:rPr>
        <w:t xml:space="preserve"> Dashboard. A new tab should open automatically with the list of databases.</w:t>
      </w:r>
    </w:p>
    <w:p w14:paraId="45CB1B0E" w14:textId="77777777" w:rsidR="00D0102B" w:rsidRPr="00A46BE2" w:rsidRDefault="00D0102B" w:rsidP="007A0802">
      <w:pPr>
        <w:pStyle w:val="NormalWeb"/>
        <w:numPr>
          <w:ilvl w:val="0"/>
          <w:numId w:val="36"/>
        </w:numPr>
        <w:rPr>
          <w:lang w:val="en-GB"/>
          <w:rPrChange w:id="1474" w:author="Arnauld Desprets" w:date="2020-04-07T08:45:00Z">
            <w:rPr/>
          </w:rPrChange>
        </w:rPr>
      </w:pPr>
      <w:r w:rsidRPr="00A46BE2">
        <w:rPr>
          <w:lang w:val="en-GB"/>
          <w:rPrChange w:id="1475" w:author="Arnauld Desprets" w:date="2020-04-07T08:45:00Z">
            <w:rPr/>
          </w:rPrChange>
        </w:rPr>
        <w:t xml:space="preserve">Create a new database with the button on top right corner. Call this </w:t>
      </w:r>
      <w:proofErr w:type="gramStart"/>
      <w:r w:rsidRPr="00A46BE2">
        <w:rPr>
          <w:lang w:val="en-GB"/>
          <w:rPrChange w:id="1476" w:author="Arnauld Desprets" w:date="2020-04-07T08:45:00Z">
            <w:rPr/>
          </w:rPrChange>
        </w:rPr>
        <w:t>database :</w:t>
      </w:r>
      <w:proofErr w:type="gramEnd"/>
      <w:r w:rsidRPr="00A46BE2">
        <w:rPr>
          <w:lang w:val="en-GB"/>
          <w:rPrChange w:id="1477" w:author="Arnauld Desprets" w:date="2020-04-07T08:45:00Z">
            <w:rPr/>
          </w:rPrChange>
        </w:rPr>
        <w:t xml:space="preserve"> </w:t>
      </w:r>
      <w:r w:rsidRPr="00A46BE2">
        <w:rPr>
          <w:rStyle w:val="Strong"/>
          <w:lang w:val="en-GB"/>
          <w:rPrChange w:id="1478" w:author="Arnauld Desprets" w:date="2020-04-07T08:45:00Z">
            <w:rPr>
              <w:rStyle w:val="Strong"/>
            </w:rPr>
          </w:rPrChange>
        </w:rPr>
        <w:t>test</w:t>
      </w:r>
      <w:r w:rsidRPr="00A46BE2">
        <w:rPr>
          <w:lang w:val="en-GB"/>
          <w:rPrChange w:id="1479" w:author="Arnauld Desprets" w:date="2020-04-07T08:45:00Z">
            <w:rPr/>
          </w:rPrChange>
        </w:rPr>
        <w:t>. Make sure to use this name as this is expected by the persistence layer of API Connect.</w:t>
      </w:r>
    </w:p>
    <w:p w14:paraId="1BD9B4BD" w14:textId="77777777" w:rsidR="00D0102B" w:rsidRPr="00A46BE2" w:rsidRDefault="00D0102B" w:rsidP="007A0802">
      <w:pPr>
        <w:pStyle w:val="NormalWeb"/>
        <w:numPr>
          <w:ilvl w:val="0"/>
          <w:numId w:val="36"/>
        </w:numPr>
        <w:rPr>
          <w:lang w:val="en-GB"/>
          <w:rPrChange w:id="1480" w:author="Arnauld Desprets" w:date="2020-04-07T08:45:00Z">
            <w:rPr/>
          </w:rPrChange>
        </w:rPr>
      </w:pPr>
      <w:r w:rsidRPr="00A46BE2">
        <w:rPr>
          <w:lang w:val="en-GB"/>
          <w:rPrChange w:id="1481" w:author="Arnauld Desprets" w:date="2020-04-07T08:45:00Z">
            <w:rPr/>
          </w:rPrChange>
        </w:rPr>
        <w:t>Go back to Bluemix console and click the tab Service Credentials.</w:t>
      </w:r>
    </w:p>
    <w:p w14:paraId="09F78989" w14:textId="77777777" w:rsidR="00D0102B" w:rsidRPr="00A46BE2" w:rsidRDefault="00D0102B" w:rsidP="00D0102B">
      <w:pPr>
        <w:pStyle w:val="HTMLPreformatted"/>
        <w:rPr>
          <w:rStyle w:val="HTMLCode"/>
          <w:lang w:val="en-GB"/>
          <w:rPrChange w:id="1482" w:author="Arnauld Desprets" w:date="2020-04-07T08:45:00Z">
            <w:rPr>
              <w:rStyle w:val="HTMLCode"/>
            </w:rPr>
          </w:rPrChange>
        </w:rPr>
      </w:pPr>
      <w:r w:rsidRPr="00A46BE2">
        <w:rPr>
          <w:rStyle w:val="HTMLCode"/>
          <w:lang w:val="en-GB"/>
          <w:rPrChange w:id="1483" w:author="Arnauld Desprets" w:date="2020-04-07T08:45:00Z">
            <w:rPr>
              <w:rStyle w:val="HTMLCode"/>
            </w:rPr>
          </w:rPrChange>
        </w:rPr>
        <w:t>{</w:t>
      </w:r>
    </w:p>
    <w:p w14:paraId="7863FC32" w14:textId="77777777" w:rsidR="00D0102B" w:rsidRPr="00A46BE2" w:rsidRDefault="00D0102B" w:rsidP="00D0102B">
      <w:pPr>
        <w:pStyle w:val="HTMLPreformatted"/>
        <w:rPr>
          <w:rStyle w:val="HTMLCode"/>
          <w:lang w:val="en-GB"/>
          <w:rPrChange w:id="1484" w:author="Arnauld Desprets" w:date="2020-04-07T08:45:00Z">
            <w:rPr>
              <w:rStyle w:val="HTMLCode"/>
            </w:rPr>
          </w:rPrChange>
        </w:rPr>
      </w:pPr>
      <w:r w:rsidRPr="00A46BE2">
        <w:rPr>
          <w:rStyle w:val="HTMLCode"/>
          <w:lang w:val="en-GB"/>
          <w:rPrChange w:id="1485" w:author="Arnauld Desprets" w:date="2020-04-07T08:45:00Z">
            <w:rPr>
              <w:rStyle w:val="HTMLCode"/>
            </w:rPr>
          </w:rPrChange>
        </w:rPr>
        <w:t>"credentials": {</w:t>
      </w:r>
    </w:p>
    <w:p w14:paraId="2ECF098B" w14:textId="77777777" w:rsidR="00D0102B" w:rsidRPr="00A46BE2" w:rsidRDefault="00D0102B" w:rsidP="00D0102B">
      <w:pPr>
        <w:pStyle w:val="HTMLPreformatted"/>
        <w:rPr>
          <w:rStyle w:val="HTMLCode"/>
          <w:lang w:val="en-GB"/>
          <w:rPrChange w:id="1486" w:author="Arnauld Desprets" w:date="2020-04-07T08:45:00Z">
            <w:rPr>
              <w:rStyle w:val="HTMLCode"/>
            </w:rPr>
          </w:rPrChange>
        </w:rPr>
      </w:pPr>
      <w:r w:rsidRPr="00A46BE2">
        <w:rPr>
          <w:rStyle w:val="HTMLCode"/>
          <w:lang w:val="en-GB"/>
          <w:rPrChange w:id="1487" w:author="Arnauld Desprets" w:date="2020-04-07T08:45:00Z">
            <w:rPr>
              <w:rStyle w:val="HTMLCode"/>
            </w:rPr>
          </w:rPrChange>
        </w:rPr>
        <w:t xml:space="preserve">   "username": "XXXXXX",</w:t>
      </w:r>
    </w:p>
    <w:p w14:paraId="57ADEB3E" w14:textId="77777777" w:rsidR="00D0102B" w:rsidRPr="00A46BE2" w:rsidRDefault="00D0102B" w:rsidP="00D0102B">
      <w:pPr>
        <w:pStyle w:val="HTMLPreformatted"/>
        <w:rPr>
          <w:rStyle w:val="HTMLCode"/>
          <w:lang w:val="en-GB"/>
          <w:rPrChange w:id="1488" w:author="Arnauld Desprets" w:date="2020-04-07T08:45:00Z">
            <w:rPr>
              <w:rStyle w:val="HTMLCode"/>
            </w:rPr>
          </w:rPrChange>
        </w:rPr>
      </w:pPr>
      <w:r w:rsidRPr="00A46BE2">
        <w:rPr>
          <w:rStyle w:val="HTMLCode"/>
          <w:lang w:val="en-GB"/>
          <w:rPrChange w:id="1489" w:author="Arnauld Desprets" w:date="2020-04-07T08:45:00Z">
            <w:rPr>
              <w:rStyle w:val="HTMLCode"/>
            </w:rPr>
          </w:rPrChange>
        </w:rPr>
        <w:t xml:space="preserve">   "password": "XXXXXX",</w:t>
      </w:r>
    </w:p>
    <w:p w14:paraId="462689E2" w14:textId="77777777" w:rsidR="00D0102B" w:rsidRPr="00A46BE2" w:rsidRDefault="00D0102B" w:rsidP="00D0102B">
      <w:pPr>
        <w:pStyle w:val="HTMLPreformatted"/>
        <w:rPr>
          <w:rStyle w:val="HTMLCode"/>
          <w:lang w:val="en-GB"/>
          <w:rPrChange w:id="1490" w:author="Arnauld Desprets" w:date="2020-04-07T08:45:00Z">
            <w:rPr>
              <w:rStyle w:val="HTMLCode"/>
            </w:rPr>
          </w:rPrChange>
        </w:rPr>
      </w:pPr>
      <w:r w:rsidRPr="00A46BE2">
        <w:rPr>
          <w:rStyle w:val="HTMLCode"/>
          <w:lang w:val="en-GB"/>
          <w:rPrChange w:id="1491" w:author="Arnauld Desprets" w:date="2020-04-07T08:45:00Z">
            <w:rPr>
              <w:rStyle w:val="HTMLCode"/>
            </w:rPr>
          </w:rPrChange>
        </w:rPr>
        <w:t xml:space="preserve">   "host": "f9246334-58d1-4a97-8bde-34c30121f063-bluemix.cloudant.com",</w:t>
      </w:r>
    </w:p>
    <w:p w14:paraId="4F846D34" w14:textId="77777777" w:rsidR="00D0102B" w:rsidRPr="00A46BE2" w:rsidRDefault="00D0102B" w:rsidP="00D0102B">
      <w:pPr>
        <w:pStyle w:val="HTMLPreformatted"/>
        <w:rPr>
          <w:rStyle w:val="HTMLCode"/>
          <w:lang w:val="en-GB"/>
          <w:rPrChange w:id="1492" w:author="Arnauld Desprets" w:date="2020-04-07T08:45:00Z">
            <w:rPr>
              <w:rStyle w:val="HTMLCode"/>
              <w:lang w:val="fr-FR"/>
            </w:rPr>
          </w:rPrChange>
        </w:rPr>
      </w:pPr>
      <w:r w:rsidRPr="00A46BE2">
        <w:rPr>
          <w:rStyle w:val="HTMLCode"/>
          <w:lang w:val="en-GB"/>
          <w:rPrChange w:id="1493" w:author="Arnauld Desprets" w:date="2020-04-07T08:45:00Z">
            <w:rPr>
              <w:rStyle w:val="HTMLCode"/>
            </w:rPr>
          </w:rPrChange>
        </w:rPr>
        <w:t xml:space="preserve">   </w:t>
      </w:r>
      <w:r w:rsidRPr="00A46BE2">
        <w:rPr>
          <w:rStyle w:val="HTMLCode"/>
          <w:lang w:val="en-GB"/>
          <w:rPrChange w:id="1494" w:author="Arnauld Desprets" w:date="2020-04-07T08:45:00Z">
            <w:rPr>
              <w:rStyle w:val="HTMLCode"/>
              <w:lang w:val="fr-FR"/>
            </w:rPr>
          </w:rPrChange>
        </w:rPr>
        <w:t>"port": 443,</w:t>
      </w:r>
    </w:p>
    <w:p w14:paraId="265E5662" w14:textId="68A1B6A6" w:rsidR="00D0102B" w:rsidRPr="00A46BE2" w:rsidRDefault="00D0102B" w:rsidP="00D0102B">
      <w:pPr>
        <w:pStyle w:val="HTMLPreformatted"/>
        <w:rPr>
          <w:rStyle w:val="HTMLCode"/>
          <w:lang w:val="en-GB"/>
          <w:rPrChange w:id="1495" w:author="Arnauld Desprets" w:date="2020-04-07T08:45:00Z">
            <w:rPr>
              <w:rStyle w:val="HTMLCode"/>
              <w:lang w:val="fr-FR"/>
            </w:rPr>
          </w:rPrChange>
        </w:rPr>
      </w:pPr>
      <w:r w:rsidRPr="00A46BE2">
        <w:rPr>
          <w:rStyle w:val="HTMLCode"/>
          <w:lang w:val="en-GB"/>
          <w:rPrChange w:id="1496" w:author="Arnauld Desprets" w:date="2020-04-07T08:45:00Z">
            <w:rPr>
              <w:rStyle w:val="HTMLCode"/>
              <w:lang w:val="fr-FR"/>
            </w:rPr>
          </w:rPrChange>
        </w:rPr>
        <w:t xml:space="preserve">   "</w:t>
      </w:r>
      <w:del w:id="1497" w:author="Arnauld Desprets" w:date="2020-04-07T08:48:00Z">
        <w:r w:rsidRPr="00A46BE2" w:rsidDel="00A46BE2">
          <w:rPr>
            <w:rStyle w:val="HTMLCode"/>
            <w:lang w:val="en-GB"/>
            <w:rPrChange w:id="1498" w:author="Arnauld Desprets" w:date="2020-04-07T08:45:00Z">
              <w:rPr>
                <w:rStyle w:val="HTMLCode"/>
                <w:lang w:val="fr-FR"/>
              </w:rPr>
            </w:rPrChange>
          </w:rPr>
          <w:delText>url</w:delText>
        </w:r>
      </w:del>
      <w:ins w:id="1499" w:author="Arnauld Desprets" w:date="2020-04-07T08:48:00Z">
        <w:r w:rsidR="00A46BE2" w:rsidRPr="00A46BE2">
          <w:rPr>
            <w:rStyle w:val="HTMLCode"/>
            <w:lang w:val="en-GB"/>
          </w:rPr>
          <w:t>URL</w:t>
        </w:r>
      </w:ins>
      <w:r w:rsidRPr="00A46BE2">
        <w:rPr>
          <w:rStyle w:val="HTMLCode"/>
          <w:lang w:val="en-GB"/>
          <w:rPrChange w:id="1500" w:author="Arnauld Desprets" w:date="2020-04-07T08:45:00Z">
            <w:rPr>
              <w:rStyle w:val="HTMLCode"/>
              <w:lang w:val="fr-FR"/>
            </w:rPr>
          </w:rPrChange>
        </w:rPr>
        <w:t>": "https://USERNAME:PASSWORD@f9246334-58d1-4a97-8bde-34c30121f063-bluemix.cloudant.com"</w:t>
      </w:r>
    </w:p>
    <w:p w14:paraId="0C24B610" w14:textId="77777777" w:rsidR="00D0102B" w:rsidRPr="00A46BE2" w:rsidRDefault="00D0102B" w:rsidP="00D0102B">
      <w:pPr>
        <w:pStyle w:val="HTMLPreformatted"/>
        <w:rPr>
          <w:rStyle w:val="HTMLCode"/>
          <w:lang w:val="en-GB"/>
          <w:rPrChange w:id="1501" w:author="Arnauld Desprets" w:date="2020-04-07T08:45:00Z">
            <w:rPr>
              <w:rStyle w:val="HTMLCode"/>
            </w:rPr>
          </w:rPrChange>
        </w:rPr>
      </w:pPr>
      <w:r w:rsidRPr="00A46BE2">
        <w:rPr>
          <w:rStyle w:val="HTMLCode"/>
          <w:lang w:val="en-GB"/>
          <w:rPrChange w:id="1502" w:author="Arnauld Desprets" w:date="2020-04-07T08:45:00Z">
            <w:rPr>
              <w:rStyle w:val="HTMLCode"/>
            </w:rPr>
          </w:rPrChange>
        </w:rPr>
        <w:t>}</w:t>
      </w:r>
    </w:p>
    <w:p w14:paraId="776929B9" w14:textId="77777777" w:rsidR="00D0102B" w:rsidRPr="00A46BE2" w:rsidRDefault="00D0102B" w:rsidP="00D0102B">
      <w:pPr>
        <w:pStyle w:val="HTMLPreformatted"/>
        <w:rPr>
          <w:rStyle w:val="HTMLCode"/>
          <w:lang w:val="en-GB"/>
          <w:rPrChange w:id="1503" w:author="Arnauld Desprets" w:date="2020-04-07T08:45:00Z">
            <w:rPr>
              <w:rStyle w:val="HTMLCode"/>
            </w:rPr>
          </w:rPrChange>
        </w:rPr>
      </w:pPr>
      <w:r w:rsidRPr="00A46BE2">
        <w:rPr>
          <w:rStyle w:val="HTMLCode"/>
          <w:lang w:val="en-GB"/>
          <w:rPrChange w:id="1504" w:author="Arnauld Desprets" w:date="2020-04-07T08:45:00Z">
            <w:rPr>
              <w:rStyle w:val="HTMLCode"/>
            </w:rPr>
          </w:rPrChange>
        </w:rPr>
        <w:t>}</w:t>
      </w:r>
    </w:p>
    <w:p w14:paraId="18729AF7" w14:textId="6753E29E" w:rsidR="00D0102B" w:rsidRPr="00A46BE2" w:rsidRDefault="00D0102B" w:rsidP="007A0802">
      <w:pPr>
        <w:numPr>
          <w:ilvl w:val="0"/>
          <w:numId w:val="37"/>
        </w:numPr>
        <w:spacing w:before="100" w:beforeAutospacing="1" w:after="100" w:afterAutospacing="1" w:line="240" w:lineRule="auto"/>
        <w:rPr>
          <w:lang w:val="en-GB"/>
          <w:rPrChange w:id="1505" w:author="Arnauld Desprets" w:date="2020-04-07T08:45:00Z">
            <w:rPr/>
          </w:rPrChange>
        </w:rPr>
      </w:pPr>
      <w:r w:rsidRPr="00A46BE2">
        <w:rPr>
          <w:lang w:val="en-GB"/>
          <w:rPrChange w:id="1506" w:author="Arnauld Desprets" w:date="2020-04-07T08:45:00Z">
            <w:rPr/>
          </w:rPrChange>
        </w:rPr>
        <w:t xml:space="preserve">Copy the </w:t>
      </w:r>
      <w:del w:id="1507" w:author="Arnauld Desprets" w:date="2020-04-07T08:48:00Z">
        <w:r w:rsidRPr="00A46BE2" w:rsidDel="00A46BE2">
          <w:rPr>
            <w:lang w:val="en-GB"/>
            <w:rPrChange w:id="1508" w:author="Arnauld Desprets" w:date="2020-04-07T08:45:00Z">
              <w:rPr/>
            </w:rPrChange>
          </w:rPr>
          <w:delText>url</w:delText>
        </w:r>
      </w:del>
      <w:ins w:id="1509" w:author="Arnauld Desprets" w:date="2020-04-07T08:48:00Z">
        <w:r w:rsidR="00A46BE2" w:rsidRPr="00A46BE2">
          <w:rPr>
            <w:lang w:val="en-GB"/>
          </w:rPr>
          <w:t>URL</w:t>
        </w:r>
      </w:ins>
      <w:r w:rsidRPr="00A46BE2">
        <w:rPr>
          <w:lang w:val="en-GB"/>
          <w:rPrChange w:id="1510" w:author="Arnauld Desprets" w:date="2020-04-07T08:45:00Z">
            <w:rPr/>
          </w:rPrChange>
        </w:rPr>
        <w:t xml:space="preserve">, username and password from the credentials into </w:t>
      </w:r>
      <w:proofErr w:type="gramStart"/>
      <w:r w:rsidRPr="00A46BE2">
        <w:rPr>
          <w:lang w:val="en-GB"/>
          <w:rPrChange w:id="1511" w:author="Arnauld Desprets" w:date="2020-04-07T08:45:00Z">
            <w:rPr/>
          </w:rPrChange>
        </w:rPr>
        <w:t>the your</w:t>
      </w:r>
      <w:proofErr w:type="gramEnd"/>
      <w:r w:rsidRPr="00A46BE2">
        <w:rPr>
          <w:lang w:val="en-GB"/>
          <w:rPrChange w:id="1512" w:author="Arnauld Desprets" w:date="2020-04-07T08:45:00Z">
            <w:rPr/>
          </w:rPrChange>
        </w:rPr>
        <w:t xml:space="preserve"> preferred editor. we will use these values later.</w:t>
      </w:r>
    </w:p>
    <w:p w14:paraId="7FAFB9D6" w14:textId="77777777" w:rsidR="00D0102B" w:rsidRPr="00A46BE2" w:rsidRDefault="00D0102B" w:rsidP="00D0102B">
      <w:pPr>
        <w:pStyle w:val="Heading1"/>
        <w:rPr>
          <w:lang w:val="en-GB"/>
          <w:rPrChange w:id="1513" w:author="Arnauld Desprets" w:date="2020-04-07T08:45:00Z">
            <w:rPr/>
          </w:rPrChange>
        </w:rPr>
      </w:pPr>
      <w:r w:rsidRPr="00A46BE2">
        <w:rPr>
          <w:lang w:val="en-GB"/>
          <w:rPrChange w:id="1514" w:author="Arnauld Desprets" w:date="2020-04-07T08:45:00Z">
            <w:rPr/>
          </w:rPrChange>
        </w:rPr>
        <w:t>Step 10 - Create a LoopBack application</w:t>
      </w:r>
    </w:p>
    <w:p w14:paraId="13794B38" w14:textId="77777777" w:rsidR="00D0102B" w:rsidRPr="00A46BE2" w:rsidRDefault="00D0102B" w:rsidP="00D0102B">
      <w:pPr>
        <w:pStyle w:val="NormalWeb"/>
        <w:rPr>
          <w:lang w:val="en-GB"/>
          <w:rPrChange w:id="1515" w:author="Arnauld Desprets" w:date="2020-04-07T08:45:00Z">
            <w:rPr/>
          </w:rPrChange>
        </w:rPr>
      </w:pPr>
      <w:r w:rsidRPr="00A46BE2">
        <w:rPr>
          <w:rStyle w:val="Strong"/>
          <w:lang w:val="en-GB"/>
          <w:rPrChange w:id="1516" w:author="Arnauld Desprets" w:date="2020-04-07T08:45:00Z">
            <w:rPr>
              <w:rStyle w:val="Strong"/>
            </w:rPr>
          </w:rPrChange>
        </w:rPr>
        <w:t>This section has not been updated yet because we want to show the new advanced security features included in 2018</w:t>
      </w:r>
    </w:p>
    <w:p w14:paraId="2F475C37" w14:textId="77777777" w:rsidR="00D0102B" w:rsidRPr="00A46BE2" w:rsidRDefault="00D0102B" w:rsidP="00D0102B">
      <w:pPr>
        <w:pStyle w:val="NormalWeb"/>
        <w:rPr>
          <w:lang w:val="en-GB"/>
          <w:rPrChange w:id="1517" w:author="Arnauld Desprets" w:date="2020-04-07T08:45:00Z">
            <w:rPr/>
          </w:rPrChange>
        </w:rPr>
      </w:pPr>
      <w:r w:rsidRPr="00A46BE2">
        <w:rPr>
          <w:lang w:val="en-GB"/>
          <w:rPrChange w:id="1518" w:author="Arnauld Desprets" w:date="2020-04-07T08:45:00Z">
            <w:rPr/>
          </w:rPrChange>
        </w:rPr>
        <w:t>API Connect comes with a developer toolkit. This toolkit provides an offline graphical user interface named API Designer for creating APIs, the LoopBack framework for developing REST applications, a local unit test environment that includes a Micro Gateway for testing APIs, and a set of command line tools for augmenting the development toolset and assisting devops engineers with continuous integration and delivery.</w:t>
      </w:r>
    </w:p>
    <w:p w14:paraId="5FA97EA6" w14:textId="77777777" w:rsidR="00D0102B" w:rsidRPr="00A46BE2" w:rsidRDefault="00D0102B" w:rsidP="007A0802">
      <w:pPr>
        <w:numPr>
          <w:ilvl w:val="0"/>
          <w:numId w:val="38"/>
        </w:numPr>
        <w:spacing w:before="100" w:beforeAutospacing="1" w:after="100" w:afterAutospacing="1" w:line="240" w:lineRule="auto"/>
        <w:rPr>
          <w:lang w:val="en-GB"/>
          <w:rPrChange w:id="1519" w:author="Arnauld Desprets" w:date="2020-04-07T08:45:00Z">
            <w:rPr/>
          </w:rPrChange>
        </w:rPr>
      </w:pPr>
      <w:r w:rsidRPr="00A46BE2">
        <w:rPr>
          <w:lang w:val="en-GB"/>
          <w:rPrChange w:id="1520" w:author="Arnauld Desprets" w:date="2020-04-07T08:45:00Z">
            <w:rPr/>
          </w:rPrChange>
        </w:rPr>
        <w:t xml:space="preserve">Get help on the </w:t>
      </w:r>
      <w:r w:rsidRPr="00A46BE2">
        <w:rPr>
          <w:rStyle w:val="Strong"/>
          <w:lang w:val="en-GB"/>
          <w:rPrChange w:id="1521" w:author="Arnauld Desprets" w:date="2020-04-07T08:45:00Z">
            <w:rPr>
              <w:rStyle w:val="Strong"/>
            </w:rPr>
          </w:rPrChange>
        </w:rPr>
        <w:t>apic</w:t>
      </w:r>
      <w:r w:rsidRPr="00A46BE2">
        <w:rPr>
          <w:lang w:val="en-GB"/>
          <w:rPrChange w:id="1522" w:author="Arnauld Desprets" w:date="2020-04-07T08:45:00Z">
            <w:rPr/>
          </w:rPrChange>
        </w:rPr>
        <w:t xml:space="preserve"> command set:</w:t>
      </w:r>
    </w:p>
    <w:p w14:paraId="046C89E3" w14:textId="77777777" w:rsidR="00D0102B" w:rsidRPr="00A46BE2" w:rsidRDefault="00D0102B" w:rsidP="00D0102B">
      <w:pPr>
        <w:pStyle w:val="HTMLPreformatted"/>
        <w:rPr>
          <w:rStyle w:val="HTMLCode"/>
          <w:lang w:val="en-GB"/>
          <w:rPrChange w:id="1523" w:author="Arnauld Desprets" w:date="2020-04-07T08:45:00Z">
            <w:rPr>
              <w:rStyle w:val="HTMLCode"/>
            </w:rPr>
          </w:rPrChange>
        </w:rPr>
      </w:pPr>
      <w:r w:rsidRPr="00A46BE2">
        <w:rPr>
          <w:rStyle w:val="HTMLCode"/>
          <w:lang w:val="en-GB"/>
          <w:rPrChange w:id="1524" w:author="Arnauld Desprets" w:date="2020-04-07T08:45:00Z">
            <w:rPr>
              <w:rStyle w:val="HTMLCode"/>
            </w:rPr>
          </w:rPrChange>
        </w:rPr>
        <w:t>apic -h</w:t>
      </w:r>
    </w:p>
    <w:p w14:paraId="52F28C4D" w14:textId="77777777" w:rsidR="00D0102B" w:rsidRPr="00A46BE2" w:rsidRDefault="00D0102B" w:rsidP="00D0102B">
      <w:pPr>
        <w:pStyle w:val="NormalWeb"/>
        <w:rPr>
          <w:lang w:val="en-GB"/>
          <w:rPrChange w:id="1525" w:author="Arnauld Desprets" w:date="2020-04-07T08:45:00Z">
            <w:rPr/>
          </w:rPrChange>
        </w:rPr>
      </w:pPr>
      <w:r w:rsidRPr="00A46BE2">
        <w:rPr>
          <w:lang w:val="en-GB"/>
          <w:rPrChange w:id="1526" w:author="Arnauld Desprets" w:date="2020-04-07T08:45:00Z">
            <w:rPr/>
          </w:rPrChange>
        </w:rPr>
        <w:lastRenderedPageBreak/>
        <w:t>The developer toolkit provides an integrated development environment for developing APIs and applications that use the LoopBack framework.</w:t>
      </w:r>
    </w:p>
    <w:p w14:paraId="3DFD40B6" w14:textId="77777777" w:rsidR="00D0102B" w:rsidRPr="00A46BE2" w:rsidRDefault="00D0102B" w:rsidP="00D0102B">
      <w:pPr>
        <w:pStyle w:val="NormalWeb"/>
        <w:rPr>
          <w:lang w:val="en-GB"/>
          <w:rPrChange w:id="1527" w:author="Arnauld Desprets" w:date="2020-04-07T08:45:00Z">
            <w:rPr/>
          </w:rPrChange>
        </w:rPr>
      </w:pPr>
      <w:r w:rsidRPr="00A46BE2">
        <w:rPr>
          <w:lang w:val="en-GB"/>
          <w:rPrChange w:id="1528" w:author="Arnauld Desprets" w:date="2020-04-07T08:45:00Z">
            <w:rPr/>
          </w:rPrChange>
        </w:rPr>
        <w:t>To create a new LoopBack project, use the command apic loopback; then use the apic edit command to edit the project in the API Designer.</w:t>
      </w:r>
    </w:p>
    <w:p w14:paraId="37A85EAF" w14:textId="3A46BECB" w:rsidR="00D0102B" w:rsidRPr="00A46BE2" w:rsidRDefault="00D0102B" w:rsidP="00D0102B">
      <w:pPr>
        <w:pStyle w:val="NormalWeb"/>
        <w:rPr>
          <w:lang w:val="en-GB"/>
          <w:rPrChange w:id="1529" w:author="Arnauld Desprets" w:date="2020-04-07T08:45:00Z">
            <w:rPr/>
          </w:rPrChange>
        </w:rPr>
      </w:pPr>
      <w:r w:rsidRPr="00A46BE2">
        <w:rPr>
          <w:rStyle w:val="Strong"/>
          <w:lang w:val="en-GB"/>
          <w:rPrChange w:id="1530" w:author="Arnauld Desprets" w:date="2020-04-07T08:45:00Z">
            <w:rPr>
              <w:rStyle w:val="Strong"/>
            </w:rPr>
          </w:rPrChange>
        </w:rPr>
        <w:t>Note</w:t>
      </w:r>
      <w:r w:rsidRPr="00A46BE2">
        <w:rPr>
          <w:lang w:val="en-GB"/>
          <w:rPrChange w:id="1531" w:author="Arnauld Desprets" w:date="2020-04-07T08:45:00Z">
            <w:rPr/>
          </w:rPrChange>
        </w:rPr>
        <w:t xml:space="preserve">: When working with the toolkit always be careful of where you are located on your file system. The working directory from where the apic command are started will be considered as the root of the loopback projects and products/APIs you are working at some point. Cautious must be taken on how you organize the directories. It also must take in considerations that at some point you will want to source control some of the generated files (such as the yaml files for example) in a Source Control Management system such as </w:t>
      </w:r>
      <w:del w:id="1532" w:author="Arnauld Desprets" w:date="2020-04-07T08:52:00Z">
        <w:r w:rsidRPr="00A46BE2" w:rsidDel="00A46BE2">
          <w:rPr>
            <w:lang w:val="en-GB"/>
            <w:rPrChange w:id="1533" w:author="Arnauld Desprets" w:date="2020-04-07T08:45:00Z">
              <w:rPr/>
            </w:rPrChange>
          </w:rPr>
          <w:delText>github</w:delText>
        </w:r>
      </w:del>
      <w:ins w:id="1534" w:author="Arnauld Desprets" w:date="2020-04-07T08:52:00Z">
        <w:r w:rsidR="00A46BE2" w:rsidRPr="00A46BE2">
          <w:rPr>
            <w:lang w:val="en-GB"/>
          </w:rPr>
          <w:t>GitHub</w:t>
        </w:r>
      </w:ins>
      <w:r w:rsidRPr="00A46BE2">
        <w:rPr>
          <w:lang w:val="en-GB"/>
          <w:rPrChange w:id="1535" w:author="Arnauld Desprets" w:date="2020-04-07T08:45:00Z">
            <w:rPr/>
          </w:rPrChange>
        </w:rPr>
        <w:t>.</w:t>
      </w:r>
    </w:p>
    <w:p w14:paraId="51452DE0" w14:textId="77777777" w:rsidR="00D0102B" w:rsidRPr="00A46BE2" w:rsidRDefault="00D0102B" w:rsidP="007A0802">
      <w:pPr>
        <w:numPr>
          <w:ilvl w:val="0"/>
          <w:numId w:val="39"/>
        </w:numPr>
        <w:spacing w:before="100" w:beforeAutospacing="1" w:after="100" w:afterAutospacing="1" w:line="240" w:lineRule="auto"/>
        <w:rPr>
          <w:lang w:val="en-GB"/>
          <w:rPrChange w:id="1536" w:author="Arnauld Desprets" w:date="2020-04-07T08:45:00Z">
            <w:rPr/>
          </w:rPrChange>
        </w:rPr>
      </w:pPr>
      <w:r w:rsidRPr="00A46BE2">
        <w:rPr>
          <w:lang w:val="en-GB"/>
          <w:rPrChange w:id="1537" w:author="Arnauld Desprets" w:date="2020-04-07T08:45:00Z">
            <w:rPr/>
          </w:rPrChange>
        </w:rPr>
        <w:t>Create an API Connect LoopBack application.</w:t>
      </w:r>
    </w:p>
    <w:p w14:paraId="65FDBD18" w14:textId="0A3ECB4B" w:rsidR="00D0102B" w:rsidRPr="00A46BE2" w:rsidRDefault="00D0102B" w:rsidP="00D0102B">
      <w:pPr>
        <w:pStyle w:val="HTMLPreformatted"/>
        <w:rPr>
          <w:rStyle w:val="HTMLCode"/>
          <w:lang w:val="en-GB"/>
          <w:rPrChange w:id="1538" w:author="Arnauld Desprets" w:date="2020-04-07T08:45:00Z">
            <w:rPr>
              <w:rStyle w:val="HTMLCode"/>
            </w:rPr>
          </w:rPrChange>
        </w:rPr>
      </w:pPr>
      <w:r w:rsidRPr="00A46BE2">
        <w:rPr>
          <w:rStyle w:val="HTMLCode"/>
          <w:lang w:val="en-GB"/>
          <w:rPrChange w:id="1539" w:author="Arnauld Desprets" w:date="2020-04-07T08:45:00Z">
            <w:rPr>
              <w:rStyle w:val="HTMLCode"/>
            </w:rPr>
          </w:rPrChange>
        </w:rPr>
        <w:t>$ mkdir -p &lt;your-</w:t>
      </w:r>
      <w:del w:id="1540" w:author="Arnauld Desprets" w:date="2020-04-07T08:53:00Z">
        <w:r w:rsidRPr="00A46BE2" w:rsidDel="00A46BE2">
          <w:rPr>
            <w:rStyle w:val="HTMLCode"/>
            <w:lang w:val="en-GB"/>
            <w:rPrChange w:id="1541" w:author="Arnauld Desprets" w:date="2020-04-07T08:45:00Z">
              <w:rPr>
                <w:rStyle w:val="HTMLCode"/>
              </w:rPr>
            </w:rPrChange>
          </w:rPr>
          <w:delText>favorite</w:delText>
        </w:r>
      </w:del>
      <w:ins w:id="1542" w:author="Arnauld Desprets" w:date="2020-04-07T08:53:00Z">
        <w:r w:rsidR="00A46BE2" w:rsidRPr="00A46BE2">
          <w:rPr>
            <w:rStyle w:val="HTMLCode"/>
            <w:lang w:val="en-GB"/>
          </w:rPr>
          <w:t>favourite</w:t>
        </w:r>
      </w:ins>
      <w:r w:rsidRPr="00A46BE2">
        <w:rPr>
          <w:rStyle w:val="HTMLCode"/>
          <w:lang w:val="en-GB"/>
          <w:rPrChange w:id="1543" w:author="Arnauld Desprets" w:date="2020-04-07T08:45:00Z">
            <w:rPr>
              <w:rStyle w:val="HTMLCode"/>
            </w:rPr>
          </w:rPrChange>
        </w:rPr>
        <w:t>-working-dir&gt;/apic/myfirstproject</w:t>
      </w:r>
    </w:p>
    <w:p w14:paraId="524C2FF0" w14:textId="5C88E35F" w:rsidR="00D0102B" w:rsidRPr="00A46BE2" w:rsidRDefault="00D0102B" w:rsidP="00D0102B">
      <w:pPr>
        <w:pStyle w:val="HTMLPreformatted"/>
        <w:rPr>
          <w:rStyle w:val="HTMLCode"/>
          <w:lang w:val="en-GB"/>
          <w:rPrChange w:id="1544" w:author="Arnauld Desprets" w:date="2020-04-07T08:45:00Z">
            <w:rPr>
              <w:rStyle w:val="HTMLCode"/>
            </w:rPr>
          </w:rPrChange>
        </w:rPr>
      </w:pPr>
      <w:r w:rsidRPr="00A46BE2">
        <w:rPr>
          <w:rStyle w:val="HTMLCode"/>
          <w:lang w:val="en-GB"/>
          <w:rPrChange w:id="1545" w:author="Arnauld Desprets" w:date="2020-04-07T08:45:00Z">
            <w:rPr>
              <w:rStyle w:val="HTMLCode"/>
            </w:rPr>
          </w:rPrChange>
        </w:rPr>
        <w:t>$ cd &lt;your-</w:t>
      </w:r>
      <w:del w:id="1546" w:author="Arnauld Desprets" w:date="2020-04-07T08:53:00Z">
        <w:r w:rsidRPr="00A46BE2" w:rsidDel="00A46BE2">
          <w:rPr>
            <w:rStyle w:val="HTMLCode"/>
            <w:lang w:val="en-GB"/>
            <w:rPrChange w:id="1547" w:author="Arnauld Desprets" w:date="2020-04-07T08:45:00Z">
              <w:rPr>
                <w:rStyle w:val="HTMLCode"/>
              </w:rPr>
            </w:rPrChange>
          </w:rPr>
          <w:delText>favorite</w:delText>
        </w:r>
      </w:del>
      <w:ins w:id="1548" w:author="Arnauld Desprets" w:date="2020-04-07T08:53:00Z">
        <w:r w:rsidR="00A46BE2" w:rsidRPr="00A46BE2">
          <w:rPr>
            <w:rStyle w:val="HTMLCode"/>
            <w:lang w:val="en-GB"/>
          </w:rPr>
          <w:t>favourite</w:t>
        </w:r>
      </w:ins>
      <w:r w:rsidRPr="00A46BE2">
        <w:rPr>
          <w:rStyle w:val="HTMLCode"/>
          <w:lang w:val="en-GB"/>
          <w:rPrChange w:id="1549" w:author="Arnauld Desprets" w:date="2020-04-07T08:45:00Z">
            <w:rPr>
              <w:rStyle w:val="HTMLCode"/>
            </w:rPr>
          </w:rPrChange>
        </w:rPr>
        <w:t>-working-dir&gt;/apic/myfirstproject</w:t>
      </w:r>
    </w:p>
    <w:p w14:paraId="4FD7EB72" w14:textId="77777777" w:rsidR="00D0102B" w:rsidRPr="00A46BE2" w:rsidRDefault="00D0102B" w:rsidP="00D0102B">
      <w:pPr>
        <w:pStyle w:val="HTMLPreformatted"/>
        <w:rPr>
          <w:rStyle w:val="HTMLCode"/>
          <w:lang w:val="en-GB"/>
          <w:rPrChange w:id="1550" w:author="Arnauld Desprets" w:date="2020-04-07T08:45:00Z">
            <w:rPr>
              <w:rStyle w:val="HTMLCode"/>
            </w:rPr>
          </w:rPrChange>
        </w:rPr>
      </w:pPr>
      <w:r w:rsidRPr="00A46BE2">
        <w:rPr>
          <w:rStyle w:val="HTMLCode"/>
          <w:lang w:val="en-GB"/>
          <w:rPrChange w:id="1551" w:author="Arnauld Desprets" w:date="2020-04-07T08:45:00Z">
            <w:rPr>
              <w:rStyle w:val="HTMLCode"/>
            </w:rPr>
          </w:rPrChange>
        </w:rPr>
        <w:t>$ apic loopback</w:t>
      </w:r>
    </w:p>
    <w:p w14:paraId="2970456A" w14:textId="77777777" w:rsidR="00D0102B" w:rsidRPr="00A46BE2" w:rsidRDefault="00D0102B" w:rsidP="00D0102B">
      <w:pPr>
        <w:pStyle w:val="NormalWeb"/>
        <w:rPr>
          <w:lang w:val="en-GB"/>
          <w:rPrChange w:id="1552" w:author="Arnauld Desprets" w:date="2020-04-07T08:45:00Z">
            <w:rPr/>
          </w:rPrChange>
        </w:rPr>
      </w:pPr>
      <w:r w:rsidRPr="00A46BE2">
        <w:rPr>
          <w:lang w:val="en-GB"/>
          <w:rPrChange w:id="1553" w:author="Arnauld Desprets" w:date="2020-04-07T08:45:00Z">
            <w:rPr/>
          </w:rPrChange>
        </w:rPr>
        <w:t xml:space="preserve">Next you will be asked to supply the name of the directory where the application will be created. Enter </w:t>
      </w:r>
      <w:r w:rsidRPr="00A46BE2">
        <w:rPr>
          <w:rStyle w:val="Strong"/>
          <w:lang w:val="en-GB"/>
          <w:rPrChange w:id="1554" w:author="Arnauld Desprets" w:date="2020-04-07T08:45:00Z">
            <w:rPr>
              <w:rStyle w:val="Strong"/>
            </w:rPr>
          </w:rPrChange>
        </w:rPr>
        <w:t>Customer</w:t>
      </w:r>
    </w:p>
    <w:p w14:paraId="5323B48B" w14:textId="77777777" w:rsidR="00D0102B" w:rsidRPr="00A46BE2" w:rsidRDefault="00D0102B" w:rsidP="00D0102B">
      <w:pPr>
        <w:pStyle w:val="HTMLPreformatted"/>
        <w:rPr>
          <w:rStyle w:val="HTMLCode"/>
          <w:lang w:val="en-GB"/>
          <w:rPrChange w:id="1555" w:author="Arnauld Desprets" w:date="2020-04-07T08:45:00Z">
            <w:rPr>
              <w:rStyle w:val="HTMLCode"/>
            </w:rPr>
          </w:rPrChange>
        </w:rPr>
      </w:pPr>
      <w:r w:rsidRPr="00A46BE2">
        <w:rPr>
          <w:rStyle w:val="HTMLCode"/>
          <w:lang w:val="en-GB"/>
          <w:rPrChange w:id="1556" w:author="Arnauld Desprets" w:date="2020-04-07T08:45:00Z">
            <w:rPr>
              <w:rStyle w:val="HTMLCode"/>
            </w:rPr>
          </w:rPrChange>
        </w:rPr>
        <w:t>What's the name of your application? Quote</w:t>
      </w:r>
    </w:p>
    <w:p w14:paraId="1BD22BD0" w14:textId="77777777" w:rsidR="00D0102B" w:rsidRPr="00A46BE2" w:rsidRDefault="00D0102B" w:rsidP="007A0802">
      <w:pPr>
        <w:pStyle w:val="NormalWeb"/>
        <w:numPr>
          <w:ilvl w:val="0"/>
          <w:numId w:val="40"/>
        </w:numPr>
        <w:rPr>
          <w:lang w:val="en-GB"/>
          <w:rPrChange w:id="1557" w:author="Arnauld Desprets" w:date="2020-04-07T08:45:00Z">
            <w:rPr/>
          </w:rPrChange>
        </w:rPr>
      </w:pPr>
      <w:r w:rsidRPr="00A46BE2">
        <w:rPr>
          <w:lang w:val="en-GB"/>
          <w:rPrChange w:id="1558" w:author="Arnauld Desprets" w:date="2020-04-07T08:45:00Z">
            <w:rPr/>
          </w:rPrChange>
        </w:rPr>
        <w:t>LoopBack will default the project directory name to the name of the application.</w:t>
      </w:r>
    </w:p>
    <w:p w14:paraId="68E792F1" w14:textId="77777777" w:rsidR="00D0102B" w:rsidRPr="00A46BE2" w:rsidRDefault="00D0102B" w:rsidP="007A0802">
      <w:pPr>
        <w:pStyle w:val="NormalWeb"/>
        <w:numPr>
          <w:ilvl w:val="0"/>
          <w:numId w:val="40"/>
        </w:numPr>
        <w:rPr>
          <w:lang w:val="en-GB"/>
          <w:rPrChange w:id="1559" w:author="Arnauld Desprets" w:date="2020-04-07T08:45:00Z">
            <w:rPr/>
          </w:rPrChange>
        </w:rPr>
      </w:pPr>
      <w:r w:rsidRPr="00A46BE2">
        <w:rPr>
          <w:lang w:val="en-GB"/>
          <w:rPrChange w:id="1560" w:author="Arnauld Desprets" w:date="2020-04-07T08:45:00Z">
            <w:rPr/>
          </w:rPrChange>
        </w:rPr>
        <w:t xml:space="preserve">Press the </w:t>
      </w:r>
      <w:r w:rsidRPr="00A46BE2">
        <w:rPr>
          <w:rStyle w:val="Strong"/>
          <w:i/>
          <w:iCs/>
          <w:lang w:val="en-GB"/>
          <w:rPrChange w:id="1561" w:author="Arnauld Desprets" w:date="2020-04-07T08:45:00Z">
            <w:rPr>
              <w:rStyle w:val="Strong"/>
              <w:i/>
              <w:iCs/>
            </w:rPr>
          </w:rPrChange>
        </w:rPr>
        <w:t>Enter</w:t>
      </w:r>
      <w:r w:rsidRPr="00A46BE2">
        <w:rPr>
          <w:lang w:val="en-GB"/>
          <w:rPrChange w:id="1562" w:author="Arnauld Desprets" w:date="2020-04-07T08:45:00Z">
            <w:rPr/>
          </w:rPrChange>
        </w:rPr>
        <w:t xml:space="preserve"> or </w:t>
      </w:r>
      <w:r w:rsidRPr="00A46BE2">
        <w:rPr>
          <w:rStyle w:val="Strong"/>
          <w:i/>
          <w:iCs/>
          <w:lang w:val="en-GB"/>
          <w:rPrChange w:id="1563" w:author="Arnauld Desprets" w:date="2020-04-07T08:45:00Z">
            <w:rPr>
              <w:rStyle w:val="Strong"/>
              <w:i/>
              <w:iCs/>
            </w:rPr>
          </w:rPrChange>
        </w:rPr>
        <w:t>Return</w:t>
      </w:r>
      <w:r w:rsidRPr="00A46BE2">
        <w:rPr>
          <w:lang w:val="en-GB"/>
          <w:rPrChange w:id="1564" w:author="Arnauld Desprets" w:date="2020-04-07T08:45:00Z">
            <w:rPr/>
          </w:rPrChange>
        </w:rPr>
        <w:t xml:space="preserve"> key to accept the default value of inventory.</w:t>
      </w:r>
    </w:p>
    <w:p w14:paraId="16FD133A" w14:textId="77777777" w:rsidR="00D0102B" w:rsidRPr="00A46BE2" w:rsidRDefault="00D0102B" w:rsidP="007A0802">
      <w:pPr>
        <w:pStyle w:val="NormalWeb"/>
        <w:numPr>
          <w:ilvl w:val="0"/>
          <w:numId w:val="40"/>
        </w:numPr>
        <w:rPr>
          <w:lang w:val="en-GB"/>
          <w:rPrChange w:id="1565" w:author="Arnauld Desprets" w:date="2020-04-07T08:45:00Z">
            <w:rPr/>
          </w:rPrChange>
        </w:rPr>
      </w:pPr>
      <w:r w:rsidRPr="00A46BE2">
        <w:rPr>
          <w:lang w:val="en-GB"/>
          <w:rPrChange w:id="1566" w:author="Arnauld Desprets" w:date="2020-04-07T08:45:00Z">
            <w:rPr/>
          </w:rPrChange>
        </w:rPr>
        <w:t xml:space="preserve">Next you will be asked to select the type of application. Use the arrow keys to select the </w:t>
      </w:r>
      <w:r w:rsidRPr="00A46BE2">
        <w:rPr>
          <w:rStyle w:val="Strong"/>
          <w:lang w:val="en-GB"/>
          <w:rPrChange w:id="1567" w:author="Arnauld Desprets" w:date="2020-04-07T08:45:00Z">
            <w:rPr>
              <w:rStyle w:val="Strong"/>
            </w:rPr>
          </w:rPrChange>
        </w:rPr>
        <w:t>empty-server</w:t>
      </w:r>
      <w:r w:rsidRPr="00A46BE2">
        <w:rPr>
          <w:lang w:val="en-GB"/>
          <w:rPrChange w:id="1568" w:author="Arnauld Desprets" w:date="2020-04-07T08:45:00Z">
            <w:rPr/>
          </w:rPrChange>
        </w:rPr>
        <w:t xml:space="preserve"> option and press the </w:t>
      </w:r>
      <w:r w:rsidRPr="00A46BE2">
        <w:rPr>
          <w:rStyle w:val="Strong"/>
          <w:i/>
          <w:iCs/>
          <w:lang w:val="en-GB"/>
          <w:rPrChange w:id="1569" w:author="Arnauld Desprets" w:date="2020-04-07T08:45:00Z">
            <w:rPr>
              <w:rStyle w:val="Strong"/>
              <w:i/>
              <w:iCs/>
            </w:rPr>
          </w:rPrChange>
        </w:rPr>
        <w:t>Enter</w:t>
      </w:r>
      <w:r w:rsidRPr="00A46BE2">
        <w:rPr>
          <w:lang w:val="en-GB"/>
          <w:rPrChange w:id="1570" w:author="Arnauld Desprets" w:date="2020-04-07T08:45:00Z">
            <w:rPr/>
          </w:rPrChange>
        </w:rPr>
        <w:t xml:space="preserve"> or </w:t>
      </w:r>
      <w:r w:rsidRPr="00A46BE2">
        <w:rPr>
          <w:rStyle w:val="Strong"/>
          <w:i/>
          <w:iCs/>
          <w:lang w:val="en-GB"/>
          <w:rPrChange w:id="1571" w:author="Arnauld Desprets" w:date="2020-04-07T08:45:00Z">
            <w:rPr>
              <w:rStyle w:val="Strong"/>
              <w:i/>
              <w:iCs/>
            </w:rPr>
          </w:rPrChange>
        </w:rPr>
        <w:t>Return</w:t>
      </w:r>
      <w:r w:rsidRPr="00A46BE2">
        <w:rPr>
          <w:lang w:val="en-GB"/>
          <w:rPrChange w:id="1572" w:author="Arnauld Desprets" w:date="2020-04-07T08:45:00Z">
            <w:rPr/>
          </w:rPrChange>
        </w:rPr>
        <w:t xml:space="preserve"> key.</w:t>
      </w:r>
    </w:p>
    <w:p w14:paraId="05D74C39" w14:textId="7B2C3BAA" w:rsidR="00D0102B" w:rsidRPr="00A46BE2" w:rsidRDefault="00D0102B" w:rsidP="00D0102B">
      <w:pPr>
        <w:pStyle w:val="HTMLPreformatted"/>
        <w:rPr>
          <w:rStyle w:val="HTMLCode"/>
          <w:lang w:val="en-GB"/>
          <w:rPrChange w:id="1573" w:author="Arnauld Desprets" w:date="2020-04-07T08:45:00Z">
            <w:rPr>
              <w:rStyle w:val="HTMLCode"/>
            </w:rPr>
          </w:rPrChange>
        </w:rPr>
      </w:pPr>
      <w:r w:rsidRPr="00A46BE2">
        <w:rPr>
          <w:rStyle w:val="HTMLCode"/>
          <w:rFonts w:ascii="Segoe UI Symbol" w:hAnsi="Segoe UI Symbol" w:cs="Segoe UI Symbol"/>
          <w:lang w:val="en-GB"/>
          <w:rPrChange w:id="1574" w:author="Arnauld Desprets" w:date="2020-04-07T08:45:00Z">
            <w:rPr>
              <w:rStyle w:val="HTMLCode"/>
              <w:rFonts w:ascii="Segoe UI Symbol" w:hAnsi="Segoe UI Symbol" w:cs="Segoe UI Symbol"/>
            </w:rPr>
          </w:rPrChange>
        </w:rPr>
        <w:t>❯</w:t>
      </w:r>
      <w:r w:rsidRPr="00A46BE2">
        <w:rPr>
          <w:rStyle w:val="HTMLCode"/>
          <w:lang w:val="en-GB"/>
          <w:rPrChange w:id="1575" w:author="Arnauld Desprets" w:date="2020-04-07T08:45:00Z">
            <w:rPr>
              <w:rStyle w:val="HTMLCode"/>
            </w:rPr>
          </w:rPrChange>
        </w:rPr>
        <w:t xml:space="preserve"> empty-server (An empty LoopBack API, without any configured models or </w:t>
      </w:r>
      <w:del w:id="1576" w:author="Arnauld Desprets" w:date="2020-04-07T08:53:00Z">
        <w:r w:rsidRPr="00A46BE2" w:rsidDel="00A46BE2">
          <w:rPr>
            <w:rStyle w:val="HTMLCode"/>
            <w:lang w:val="en-GB"/>
            <w:rPrChange w:id="1577" w:author="Arnauld Desprets" w:date="2020-04-07T08:45:00Z">
              <w:rPr>
                <w:rStyle w:val="HTMLCode"/>
              </w:rPr>
            </w:rPrChange>
          </w:rPr>
          <w:delText>datasources</w:delText>
        </w:r>
      </w:del>
      <w:ins w:id="1578" w:author="Arnauld Desprets" w:date="2020-04-07T08:53:00Z">
        <w:r w:rsidR="00A46BE2" w:rsidRPr="00A46BE2">
          <w:rPr>
            <w:rStyle w:val="HTMLCode"/>
            <w:lang w:val="en-GB"/>
          </w:rPr>
          <w:t>data sources</w:t>
        </w:r>
      </w:ins>
      <w:r w:rsidRPr="00A46BE2">
        <w:rPr>
          <w:rStyle w:val="HTMLCode"/>
          <w:lang w:val="en-GB"/>
          <w:rPrChange w:id="1579" w:author="Arnauld Desprets" w:date="2020-04-07T08:45:00Z">
            <w:rPr>
              <w:rStyle w:val="HTMLCode"/>
            </w:rPr>
          </w:rPrChange>
        </w:rPr>
        <w:t>)</w:t>
      </w:r>
    </w:p>
    <w:p w14:paraId="2F93EA5E" w14:textId="77777777" w:rsidR="00D0102B" w:rsidRPr="00A46BE2" w:rsidRDefault="00D0102B" w:rsidP="007A0802">
      <w:pPr>
        <w:numPr>
          <w:ilvl w:val="0"/>
          <w:numId w:val="41"/>
        </w:numPr>
        <w:spacing w:before="100" w:beforeAutospacing="1" w:after="100" w:afterAutospacing="1" w:line="240" w:lineRule="auto"/>
        <w:rPr>
          <w:lang w:val="en-GB"/>
          <w:rPrChange w:id="1580" w:author="Arnauld Desprets" w:date="2020-04-07T08:45:00Z">
            <w:rPr/>
          </w:rPrChange>
        </w:rPr>
      </w:pPr>
      <w:r w:rsidRPr="00A46BE2">
        <w:rPr>
          <w:lang w:val="en-GB"/>
          <w:rPrChange w:id="1581" w:author="Arnauld Desprets" w:date="2020-04-07T08:45:00Z">
            <w:rPr/>
          </w:rPrChange>
        </w:rPr>
        <w:t>At this point, the project builder will install the core dependencies for our Node.js application.</w:t>
      </w:r>
    </w:p>
    <w:p w14:paraId="5892F2CF" w14:textId="77777777" w:rsidR="00D0102B" w:rsidRPr="00A46BE2" w:rsidRDefault="00D0102B" w:rsidP="00D0102B">
      <w:pPr>
        <w:pStyle w:val="HTMLPreformatted"/>
        <w:rPr>
          <w:rStyle w:val="HTMLCode"/>
          <w:lang w:val="en-GB"/>
          <w:rPrChange w:id="1582" w:author="Arnauld Desprets" w:date="2020-04-07T08:45:00Z">
            <w:rPr>
              <w:rStyle w:val="HTMLCode"/>
            </w:rPr>
          </w:rPrChange>
        </w:rPr>
      </w:pPr>
      <w:r w:rsidRPr="00A46BE2">
        <w:rPr>
          <w:rStyle w:val="HTMLCode"/>
          <w:lang w:val="en-GB"/>
          <w:rPrChange w:id="1583" w:author="Arnauld Desprets" w:date="2020-04-07T08:45:00Z">
            <w:rPr>
              <w:rStyle w:val="HTMLCode"/>
            </w:rPr>
          </w:rPrChange>
        </w:rPr>
        <w:t>? Please review the license for API Connect available in /usr/local/lib/</w:t>
      </w:r>
      <w:proofErr w:type="spellStart"/>
      <w:r w:rsidRPr="00A46BE2">
        <w:rPr>
          <w:rStyle w:val="HTMLCode"/>
          <w:lang w:val="en-GB"/>
          <w:rPrChange w:id="1584" w:author="Arnauld Desprets" w:date="2020-04-07T08:45:00Z">
            <w:rPr>
              <w:rStyle w:val="HTMLCode"/>
            </w:rPr>
          </w:rPrChange>
        </w:rPr>
        <w:t>node_modules</w:t>
      </w:r>
      <w:proofErr w:type="spellEnd"/>
      <w:r w:rsidRPr="00A46BE2">
        <w:rPr>
          <w:rStyle w:val="HTMLCode"/>
          <w:lang w:val="en-GB"/>
          <w:rPrChange w:id="1585" w:author="Arnauld Desprets" w:date="2020-04-07T08:45:00Z">
            <w:rPr>
              <w:rStyle w:val="HTMLCode"/>
            </w:rPr>
          </w:rPrChange>
        </w:rPr>
        <w:t xml:space="preserve">/apiconnect/LICENSE.txt and select yes to accept. </w:t>
      </w:r>
      <w:proofErr w:type="gramStart"/>
      <w:r w:rsidRPr="00A46BE2">
        <w:rPr>
          <w:rStyle w:val="HTMLCode"/>
          <w:lang w:val="en-GB"/>
          <w:rPrChange w:id="1586" w:author="Arnauld Desprets" w:date="2020-04-07T08:45:00Z">
            <w:rPr>
              <w:rStyle w:val="HTMLCode"/>
            </w:rPr>
          </w:rPrChange>
        </w:rPr>
        <w:t>yes</w:t>
      </w:r>
      <w:proofErr w:type="gramEnd"/>
      <w:r w:rsidRPr="00A46BE2">
        <w:rPr>
          <w:rStyle w:val="HTMLCode"/>
          <w:lang w:val="en-GB"/>
          <w:rPrChange w:id="1587" w:author="Arnauld Desprets" w:date="2020-04-07T08:45:00Z">
            <w:rPr>
              <w:rStyle w:val="HTMLCode"/>
            </w:rPr>
          </w:rPrChange>
        </w:rPr>
        <w:t xml:space="preserve"> arrow keys)</w:t>
      </w:r>
    </w:p>
    <w:p w14:paraId="1879E72A" w14:textId="77777777" w:rsidR="00D0102B" w:rsidRPr="00A46BE2" w:rsidRDefault="00D0102B" w:rsidP="00D0102B">
      <w:pPr>
        <w:pStyle w:val="HTMLPreformatted"/>
        <w:rPr>
          <w:rStyle w:val="HTMLCode"/>
          <w:lang w:val="en-GB"/>
          <w:rPrChange w:id="1588" w:author="Arnauld Desprets" w:date="2020-04-07T08:45:00Z">
            <w:rPr>
              <w:rStyle w:val="HTMLCode"/>
            </w:rPr>
          </w:rPrChange>
        </w:rPr>
      </w:pPr>
      <w:r w:rsidRPr="00A46BE2">
        <w:rPr>
          <w:rStyle w:val="HTMLCode"/>
          <w:lang w:val="en-GB"/>
          <w:rPrChange w:id="1589" w:author="Arnauld Desprets" w:date="2020-04-07T08:45:00Z">
            <w:rPr>
              <w:rStyle w:val="HTMLCode"/>
            </w:rPr>
          </w:rPrChange>
        </w:rPr>
        <w:t>? What's the name of your application? Customer</w:t>
      </w:r>
    </w:p>
    <w:p w14:paraId="17A5E252" w14:textId="77777777" w:rsidR="00D0102B" w:rsidRPr="00A46BE2" w:rsidRDefault="00D0102B" w:rsidP="00D0102B">
      <w:pPr>
        <w:pStyle w:val="HTMLPreformatted"/>
        <w:rPr>
          <w:rStyle w:val="HTMLCode"/>
          <w:lang w:val="en-GB"/>
          <w:rPrChange w:id="1590" w:author="Arnauld Desprets" w:date="2020-04-07T08:45:00Z">
            <w:rPr>
              <w:rStyle w:val="HTMLCode"/>
            </w:rPr>
          </w:rPrChange>
        </w:rPr>
      </w:pPr>
      <w:r w:rsidRPr="00A46BE2">
        <w:rPr>
          <w:rStyle w:val="HTMLCode"/>
          <w:lang w:val="en-GB"/>
          <w:rPrChange w:id="1591" w:author="Arnauld Desprets" w:date="2020-04-07T08:45:00Z">
            <w:rPr>
              <w:rStyle w:val="HTMLCode"/>
            </w:rPr>
          </w:rPrChange>
        </w:rPr>
        <w:t>? Enter name of the directory to contain the project: Customer</w:t>
      </w:r>
    </w:p>
    <w:p w14:paraId="51E80FC5" w14:textId="0C2774AE" w:rsidR="00D0102B" w:rsidRPr="00A46BE2" w:rsidRDefault="00D0102B" w:rsidP="00D0102B">
      <w:pPr>
        <w:pStyle w:val="HTMLPreformatted"/>
        <w:rPr>
          <w:rStyle w:val="HTMLCode"/>
          <w:lang w:val="en-GB"/>
          <w:rPrChange w:id="1592" w:author="Arnauld Desprets" w:date="2020-04-07T08:45:00Z">
            <w:rPr>
              <w:rStyle w:val="HTMLCode"/>
            </w:rPr>
          </w:rPrChange>
        </w:rPr>
      </w:pPr>
      <w:r w:rsidRPr="00A46BE2">
        <w:rPr>
          <w:rStyle w:val="HTMLCode"/>
          <w:lang w:val="en-GB"/>
          <w:rPrChange w:id="1593" w:author="Arnauld Desprets" w:date="2020-04-07T08:45:00Z">
            <w:rPr>
              <w:rStyle w:val="HTMLCode"/>
            </w:rPr>
          </w:rPrChange>
        </w:rPr>
        <w:t xml:space="preserve">? What kind of application do you have in mind? </w:t>
      </w:r>
      <w:proofErr w:type="gramStart"/>
      <w:r w:rsidRPr="00A46BE2">
        <w:rPr>
          <w:rStyle w:val="HTMLCode"/>
          <w:lang w:val="en-GB"/>
          <w:rPrChange w:id="1594" w:author="Arnauld Desprets" w:date="2020-04-07T08:45:00Z">
            <w:rPr>
              <w:rStyle w:val="HTMLCode"/>
            </w:rPr>
          </w:rPrChange>
        </w:rPr>
        <w:t>empty-server</w:t>
      </w:r>
      <w:proofErr w:type="gramEnd"/>
      <w:r w:rsidRPr="00A46BE2">
        <w:rPr>
          <w:rStyle w:val="HTMLCode"/>
          <w:lang w:val="en-GB"/>
          <w:rPrChange w:id="1595" w:author="Arnauld Desprets" w:date="2020-04-07T08:45:00Z">
            <w:rPr>
              <w:rStyle w:val="HTMLCode"/>
            </w:rPr>
          </w:rPrChange>
        </w:rPr>
        <w:t xml:space="preserve"> (An empty LoopBack API, without any configured models or </w:t>
      </w:r>
      <w:del w:id="1596" w:author="Arnauld Desprets" w:date="2020-04-07T08:54:00Z">
        <w:r w:rsidRPr="00A46BE2" w:rsidDel="00A46BE2">
          <w:rPr>
            <w:rStyle w:val="HTMLCode"/>
            <w:lang w:val="en-GB"/>
            <w:rPrChange w:id="1597" w:author="Arnauld Desprets" w:date="2020-04-07T08:45:00Z">
              <w:rPr>
                <w:rStyle w:val="HTMLCode"/>
              </w:rPr>
            </w:rPrChange>
          </w:rPr>
          <w:delText>datasources</w:delText>
        </w:r>
      </w:del>
      <w:ins w:id="1598" w:author="Arnauld Desprets" w:date="2020-04-07T08:54:00Z">
        <w:r w:rsidR="00A46BE2" w:rsidRPr="00A46BE2">
          <w:rPr>
            <w:rStyle w:val="HTMLCode"/>
            <w:lang w:val="en-GB"/>
          </w:rPr>
          <w:t>data sources</w:t>
        </w:r>
      </w:ins>
      <w:r w:rsidRPr="00A46BE2">
        <w:rPr>
          <w:rStyle w:val="HTMLCode"/>
          <w:lang w:val="en-GB"/>
          <w:rPrChange w:id="1599" w:author="Arnauld Desprets" w:date="2020-04-07T08:45:00Z">
            <w:rPr>
              <w:rStyle w:val="HTMLCode"/>
            </w:rPr>
          </w:rPrChange>
        </w:rPr>
        <w:t>)</w:t>
      </w:r>
    </w:p>
    <w:p w14:paraId="4EB1EA4F" w14:textId="77777777" w:rsidR="00D0102B" w:rsidRPr="00A46BE2" w:rsidRDefault="00D0102B" w:rsidP="007A0802">
      <w:pPr>
        <w:numPr>
          <w:ilvl w:val="0"/>
          <w:numId w:val="42"/>
        </w:numPr>
        <w:spacing w:before="100" w:beforeAutospacing="1" w:after="100" w:afterAutospacing="1" w:line="240" w:lineRule="auto"/>
        <w:rPr>
          <w:lang w:val="en-GB"/>
          <w:rPrChange w:id="1600" w:author="Arnauld Desprets" w:date="2020-04-07T08:45:00Z">
            <w:rPr/>
          </w:rPrChange>
        </w:rPr>
      </w:pPr>
      <w:r w:rsidRPr="00A46BE2">
        <w:rPr>
          <w:lang w:val="en-GB"/>
          <w:rPrChange w:id="1601" w:author="Arnauld Desprets" w:date="2020-04-07T08:45:00Z">
            <w:rPr/>
          </w:rPrChange>
        </w:rPr>
        <w:t>Change directory to your application directory</w:t>
      </w:r>
    </w:p>
    <w:p w14:paraId="1A76A833" w14:textId="77777777" w:rsidR="00D0102B" w:rsidRPr="00A46BE2" w:rsidRDefault="00D0102B" w:rsidP="00D0102B">
      <w:pPr>
        <w:pStyle w:val="HTMLPreformatted"/>
        <w:rPr>
          <w:rStyle w:val="HTMLCode"/>
          <w:lang w:val="en-GB"/>
          <w:rPrChange w:id="1602" w:author="Arnauld Desprets" w:date="2020-04-07T08:45:00Z">
            <w:rPr>
              <w:rStyle w:val="HTMLCode"/>
            </w:rPr>
          </w:rPrChange>
        </w:rPr>
      </w:pPr>
      <w:r w:rsidRPr="00A46BE2">
        <w:rPr>
          <w:rStyle w:val="HTMLCode"/>
          <w:lang w:val="en-GB"/>
          <w:rPrChange w:id="1603" w:author="Arnauld Desprets" w:date="2020-04-07T08:45:00Z">
            <w:rPr>
              <w:rStyle w:val="HTMLCode"/>
            </w:rPr>
          </w:rPrChange>
        </w:rPr>
        <w:t>cd Customer</w:t>
      </w:r>
    </w:p>
    <w:p w14:paraId="551F7BA7" w14:textId="77777777" w:rsidR="00D0102B" w:rsidRPr="00A46BE2" w:rsidRDefault="00D0102B" w:rsidP="00D0102B">
      <w:pPr>
        <w:pStyle w:val="Heading3"/>
        <w:rPr>
          <w:lang w:val="en-GB"/>
          <w:rPrChange w:id="1604" w:author="Arnauld Desprets" w:date="2020-04-07T08:45:00Z">
            <w:rPr/>
          </w:rPrChange>
        </w:rPr>
      </w:pPr>
      <w:r w:rsidRPr="00A46BE2">
        <w:rPr>
          <w:lang w:val="en-GB"/>
          <w:rPrChange w:id="1605" w:author="Arnauld Desprets" w:date="2020-04-07T08:45:00Z">
            <w:rPr/>
          </w:rPrChange>
        </w:rPr>
        <w:t>Create a Data source Connector to Cloudant</w:t>
      </w:r>
    </w:p>
    <w:p w14:paraId="33D78851" w14:textId="77777777" w:rsidR="00D0102B" w:rsidRPr="00A46BE2" w:rsidRDefault="00D0102B" w:rsidP="00D0102B">
      <w:pPr>
        <w:pStyle w:val="NormalWeb"/>
        <w:rPr>
          <w:lang w:val="en-GB"/>
          <w:rPrChange w:id="1606" w:author="Arnauld Desprets" w:date="2020-04-07T08:45:00Z">
            <w:rPr/>
          </w:rPrChange>
        </w:rPr>
      </w:pPr>
      <w:r w:rsidRPr="00A46BE2">
        <w:rPr>
          <w:lang w:val="en-GB"/>
          <w:rPrChange w:id="1607" w:author="Arnauld Desprets" w:date="2020-04-07T08:45:00Z">
            <w:rPr/>
          </w:rPrChange>
        </w:rPr>
        <w:lastRenderedPageBreak/>
        <w:t>The data source is what allows the API to communicate with the backend data repository. In this case we will be using Cloudant to store the data item information.</w:t>
      </w:r>
    </w:p>
    <w:p w14:paraId="6E954C50" w14:textId="77777777" w:rsidR="00D0102B" w:rsidRPr="00A46BE2" w:rsidRDefault="00D0102B" w:rsidP="00D0102B">
      <w:pPr>
        <w:pStyle w:val="NormalWeb"/>
        <w:rPr>
          <w:lang w:val="en-GB"/>
          <w:rPrChange w:id="1608" w:author="Arnauld Desprets" w:date="2020-04-07T08:45:00Z">
            <w:rPr/>
          </w:rPrChange>
        </w:rPr>
      </w:pPr>
      <w:r w:rsidRPr="00A46BE2">
        <w:rPr>
          <w:lang w:val="en-GB"/>
          <w:rPrChange w:id="1609" w:author="Arnauld Desprets" w:date="2020-04-07T08:45:00Z">
            <w:rPr/>
          </w:rPrChange>
        </w:rPr>
        <w:t>There are two parts to this. First is the definition of how to connect to the backend system. The second is downloading the actual loopback connector for Cloudant.</w:t>
      </w:r>
    </w:p>
    <w:p w14:paraId="709D7E70" w14:textId="77777777" w:rsidR="00D0102B" w:rsidRPr="00A46BE2" w:rsidRDefault="00D0102B" w:rsidP="00D0102B">
      <w:pPr>
        <w:pStyle w:val="NormalWeb"/>
        <w:rPr>
          <w:lang w:val="en-GB"/>
          <w:rPrChange w:id="1610" w:author="Arnauld Desprets" w:date="2020-04-07T08:45:00Z">
            <w:rPr/>
          </w:rPrChange>
        </w:rPr>
      </w:pPr>
      <w:r w:rsidRPr="00A46BE2">
        <w:rPr>
          <w:lang w:val="en-GB"/>
          <w:rPrChange w:id="1611" w:author="Arnauld Desprets" w:date="2020-04-07T08:45:00Z">
            <w:rPr/>
          </w:rPrChange>
        </w:rPr>
        <w:t xml:space="preserve">In your terminal ensure that you are in the </w:t>
      </w:r>
      <w:r w:rsidRPr="00A46BE2">
        <w:rPr>
          <w:rStyle w:val="Strong"/>
          <w:lang w:val="en-GB"/>
          <w:rPrChange w:id="1612" w:author="Arnauld Desprets" w:date="2020-04-07T08:45:00Z">
            <w:rPr>
              <w:rStyle w:val="Strong"/>
            </w:rPr>
          </w:rPrChange>
        </w:rPr>
        <w:t>Customer</w:t>
      </w:r>
      <w:r w:rsidRPr="00A46BE2">
        <w:rPr>
          <w:lang w:val="en-GB"/>
          <w:rPrChange w:id="1613" w:author="Arnauld Desprets" w:date="2020-04-07T08:45:00Z">
            <w:rPr/>
          </w:rPrChange>
        </w:rPr>
        <w:t xml:space="preserve"> directory.</w:t>
      </w:r>
    </w:p>
    <w:p w14:paraId="650885BF" w14:textId="77777777" w:rsidR="00D0102B" w:rsidRPr="00A46BE2" w:rsidRDefault="00D0102B" w:rsidP="00D0102B">
      <w:pPr>
        <w:pStyle w:val="HTMLPreformatted"/>
        <w:rPr>
          <w:rStyle w:val="HTMLCode"/>
          <w:lang w:val="en-GB"/>
          <w:rPrChange w:id="1614" w:author="Arnauld Desprets" w:date="2020-04-07T08:45:00Z">
            <w:rPr>
              <w:rStyle w:val="HTMLCode"/>
            </w:rPr>
          </w:rPrChange>
        </w:rPr>
      </w:pPr>
      <w:r w:rsidRPr="00A46BE2">
        <w:rPr>
          <w:rStyle w:val="HTMLCode"/>
          <w:lang w:val="en-GB"/>
          <w:rPrChange w:id="1615" w:author="Arnauld Desprets" w:date="2020-04-07T08:45:00Z">
            <w:rPr>
              <w:rStyle w:val="HTMLCode"/>
            </w:rPr>
          </w:rPrChange>
        </w:rPr>
        <w:t>cd Customer</w:t>
      </w:r>
    </w:p>
    <w:p w14:paraId="12FFE25B" w14:textId="77777777" w:rsidR="00D0102B" w:rsidRPr="00A46BE2" w:rsidRDefault="00D0102B" w:rsidP="00D0102B">
      <w:pPr>
        <w:pStyle w:val="NormalWeb"/>
        <w:rPr>
          <w:lang w:val="en-GB"/>
          <w:rPrChange w:id="1616" w:author="Arnauld Desprets" w:date="2020-04-07T08:45:00Z">
            <w:rPr/>
          </w:rPrChange>
        </w:rPr>
      </w:pPr>
      <w:r w:rsidRPr="00A46BE2">
        <w:rPr>
          <w:lang w:val="en-GB"/>
          <w:rPrChange w:id="1617" w:author="Arnauld Desprets" w:date="2020-04-07T08:45:00Z">
            <w:rPr/>
          </w:rPrChange>
        </w:rPr>
        <w:t>In your terminal, type:</w:t>
      </w:r>
    </w:p>
    <w:p w14:paraId="7D9B7B19" w14:textId="77777777" w:rsidR="00D0102B" w:rsidRPr="00A46BE2" w:rsidRDefault="00D0102B" w:rsidP="00D0102B">
      <w:pPr>
        <w:pStyle w:val="HTMLPreformatted"/>
        <w:rPr>
          <w:rStyle w:val="HTMLCode"/>
          <w:lang w:val="en-GB"/>
          <w:rPrChange w:id="1618" w:author="Arnauld Desprets" w:date="2020-04-07T08:45:00Z">
            <w:rPr>
              <w:rStyle w:val="HTMLCode"/>
            </w:rPr>
          </w:rPrChange>
        </w:rPr>
      </w:pPr>
      <w:r w:rsidRPr="00A46BE2">
        <w:rPr>
          <w:rStyle w:val="HTMLCode"/>
          <w:lang w:val="en-GB"/>
          <w:rPrChange w:id="1619" w:author="Arnauld Desprets" w:date="2020-04-07T08:45:00Z">
            <w:rPr>
              <w:rStyle w:val="HTMLCode"/>
            </w:rPr>
          </w:rPrChange>
        </w:rPr>
        <w:t xml:space="preserve">apic create --type </w:t>
      </w:r>
      <w:proofErr w:type="spellStart"/>
      <w:r w:rsidRPr="00A46BE2">
        <w:rPr>
          <w:rStyle w:val="HTMLCode"/>
          <w:lang w:val="en-GB"/>
          <w:rPrChange w:id="1620" w:author="Arnauld Desprets" w:date="2020-04-07T08:45:00Z">
            <w:rPr>
              <w:rStyle w:val="HTMLCode"/>
            </w:rPr>
          </w:rPrChange>
        </w:rPr>
        <w:t>datasource</w:t>
      </w:r>
      <w:proofErr w:type="spellEnd"/>
    </w:p>
    <w:p w14:paraId="50CE5735" w14:textId="77777777" w:rsidR="00D0102B" w:rsidRPr="00A46BE2" w:rsidRDefault="00D0102B" w:rsidP="00D0102B">
      <w:pPr>
        <w:pStyle w:val="NormalWeb"/>
        <w:rPr>
          <w:lang w:val="en-GB"/>
          <w:rPrChange w:id="1621" w:author="Arnauld Desprets" w:date="2020-04-07T08:45:00Z">
            <w:rPr/>
          </w:rPrChange>
        </w:rPr>
      </w:pPr>
      <w:r w:rsidRPr="00A46BE2">
        <w:rPr>
          <w:lang w:val="en-GB"/>
          <w:rPrChange w:id="1622" w:author="Arnauld Desprets" w:date="2020-04-07T08:45:00Z">
            <w:rPr/>
          </w:rPrChange>
        </w:rPr>
        <w:t>The terminal will bring up the configuration wizard for our new data source for the item database. The configuration wizard will prompt you with a series of questions. Some questions require text input, others offer a selectable menu of pre-defined choices.</w:t>
      </w:r>
    </w:p>
    <w:p w14:paraId="16F4601A" w14:textId="77777777" w:rsidR="00D0102B" w:rsidRPr="00A46BE2" w:rsidRDefault="00D0102B" w:rsidP="00D0102B">
      <w:pPr>
        <w:pStyle w:val="NormalWeb"/>
        <w:rPr>
          <w:lang w:val="en-GB"/>
          <w:rPrChange w:id="1623" w:author="Arnauld Desprets" w:date="2020-04-07T08:45:00Z">
            <w:rPr/>
          </w:rPrChange>
        </w:rPr>
      </w:pPr>
      <w:r w:rsidRPr="00A46BE2">
        <w:rPr>
          <w:lang w:val="en-GB"/>
          <w:rPrChange w:id="1624" w:author="Arnauld Desprets" w:date="2020-04-07T08:45:00Z">
            <w:rPr/>
          </w:rPrChange>
        </w:rPr>
        <w:t>Answer the questions with the following data:</w:t>
      </w:r>
    </w:p>
    <w:p w14:paraId="381782BD" w14:textId="13B62952" w:rsidR="00D0102B" w:rsidRPr="00A46BE2" w:rsidRDefault="00D0102B" w:rsidP="00D0102B">
      <w:pPr>
        <w:pStyle w:val="NormalWeb"/>
        <w:rPr>
          <w:lang w:val="en-GB"/>
          <w:rPrChange w:id="1625" w:author="Arnauld Desprets" w:date="2020-04-07T08:45:00Z">
            <w:rPr/>
          </w:rPrChange>
        </w:rPr>
      </w:pPr>
      <w:r w:rsidRPr="00A46BE2">
        <w:rPr>
          <w:rStyle w:val="Strong"/>
          <w:lang w:val="en-GB"/>
          <w:rPrChange w:id="1626" w:author="Arnauld Desprets" w:date="2020-04-07T08:45:00Z">
            <w:rPr>
              <w:rStyle w:val="Strong"/>
            </w:rPr>
          </w:rPrChange>
        </w:rPr>
        <w:t>Note</w:t>
      </w:r>
      <w:r w:rsidRPr="00A46BE2">
        <w:rPr>
          <w:lang w:val="en-GB"/>
          <w:rPrChange w:id="1627" w:author="Arnauld Desprets" w:date="2020-04-07T08:45:00Z">
            <w:rPr/>
          </w:rPrChange>
        </w:rPr>
        <w:t xml:space="preserve">: For </w:t>
      </w:r>
      <w:r w:rsidRPr="00A46BE2">
        <w:rPr>
          <w:rStyle w:val="Strong"/>
          <w:lang w:val="en-GB"/>
          <w:rPrChange w:id="1628" w:author="Arnauld Desprets" w:date="2020-04-07T08:45:00Z">
            <w:rPr>
              <w:rStyle w:val="Strong"/>
            </w:rPr>
          </w:rPrChange>
        </w:rPr>
        <w:t xml:space="preserve">Connection String </w:t>
      </w:r>
      <w:del w:id="1629" w:author="Arnauld Desprets" w:date="2020-04-07T08:48:00Z">
        <w:r w:rsidRPr="00A46BE2" w:rsidDel="00A46BE2">
          <w:rPr>
            <w:rStyle w:val="Strong"/>
            <w:lang w:val="en-GB"/>
            <w:rPrChange w:id="1630" w:author="Arnauld Desprets" w:date="2020-04-07T08:45:00Z">
              <w:rPr>
                <w:rStyle w:val="Strong"/>
              </w:rPr>
            </w:rPrChange>
          </w:rPr>
          <w:delText>url</w:delText>
        </w:r>
      </w:del>
      <w:ins w:id="1631" w:author="Arnauld Desprets" w:date="2020-04-07T08:48:00Z">
        <w:r w:rsidR="00A46BE2" w:rsidRPr="00A46BE2">
          <w:rPr>
            <w:rStyle w:val="Strong"/>
            <w:lang w:val="en-GB"/>
          </w:rPr>
          <w:t>URL</w:t>
        </w:r>
      </w:ins>
      <w:r w:rsidRPr="00A46BE2">
        <w:rPr>
          <w:lang w:val="en-GB"/>
          <w:rPrChange w:id="1632" w:author="Arnauld Desprets" w:date="2020-04-07T08:45:00Z">
            <w:rPr/>
          </w:rPrChange>
        </w:rPr>
        <w:t xml:space="preserve"> paste the previous value you copied about Cloudant credential in Step 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32"/>
        <w:gridCol w:w="5028"/>
      </w:tblGrid>
      <w:tr w:rsidR="00D0102B" w:rsidRPr="00A46BE2" w14:paraId="2FAC02C6" w14:textId="77777777" w:rsidTr="00D0102B">
        <w:trPr>
          <w:tblHeader/>
          <w:tblCellSpacing w:w="15" w:type="dxa"/>
        </w:trPr>
        <w:tc>
          <w:tcPr>
            <w:tcW w:w="0" w:type="auto"/>
            <w:vAlign w:val="center"/>
            <w:hideMark/>
          </w:tcPr>
          <w:p w14:paraId="78FF5676" w14:textId="77777777" w:rsidR="00D0102B" w:rsidRPr="00A46BE2" w:rsidRDefault="00D0102B">
            <w:pPr>
              <w:jc w:val="center"/>
              <w:rPr>
                <w:b/>
                <w:bCs/>
                <w:lang w:val="en-GB"/>
                <w:rPrChange w:id="1633" w:author="Arnauld Desprets" w:date="2020-04-07T08:45:00Z">
                  <w:rPr>
                    <w:b/>
                    <w:bCs/>
                  </w:rPr>
                </w:rPrChange>
              </w:rPr>
            </w:pPr>
            <w:r w:rsidRPr="00A46BE2">
              <w:rPr>
                <w:b/>
                <w:bCs/>
                <w:lang w:val="en-GB"/>
                <w:rPrChange w:id="1634" w:author="Arnauld Desprets" w:date="2020-04-07T08:45:00Z">
                  <w:rPr>
                    <w:b/>
                    <w:bCs/>
                  </w:rPr>
                </w:rPrChange>
              </w:rPr>
              <w:t>Option name</w:t>
            </w:r>
          </w:p>
        </w:tc>
        <w:tc>
          <w:tcPr>
            <w:tcW w:w="0" w:type="auto"/>
            <w:vAlign w:val="center"/>
            <w:hideMark/>
          </w:tcPr>
          <w:p w14:paraId="76A4E9D8" w14:textId="77777777" w:rsidR="00D0102B" w:rsidRPr="00A46BE2" w:rsidRDefault="00D0102B">
            <w:pPr>
              <w:jc w:val="center"/>
              <w:rPr>
                <w:b/>
                <w:bCs/>
                <w:lang w:val="en-GB"/>
                <w:rPrChange w:id="1635" w:author="Arnauld Desprets" w:date="2020-04-07T08:45:00Z">
                  <w:rPr>
                    <w:b/>
                    <w:bCs/>
                  </w:rPr>
                </w:rPrChange>
              </w:rPr>
            </w:pPr>
            <w:r w:rsidRPr="00A46BE2">
              <w:rPr>
                <w:b/>
                <w:bCs/>
                <w:lang w:val="en-GB"/>
                <w:rPrChange w:id="1636" w:author="Arnauld Desprets" w:date="2020-04-07T08:45:00Z">
                  <w:rPr>
                    <w:b/>
                    <w:bCs/>
                  </w:rPr>
                </w:rPrChange>
              </w:rPr>
              <w:t>Values</w:t>
            </w:r>
          </w:p>
        </w:tc>
      </w:tr>
      <w:tr w:rsidR="00D0102B" w:rsidRPr="00A46BE2" w14:paraId="04DE5592" w14:textId="77777777" w:rsidTr="00D0102B">
        <w:trPr>
          <w:tblCellSpacing w:w="15" w:type="dxa"/>
        </w:trPr>
        <w:tc>
          <w:tcPr>
            <w:tcW w:w="0" w:type="auto"/>
            <w:vAlign w:val="center"/>
            <w:hideMark/>
          </w:tcPr>
          <w:p w14:paraId="74F330C8" w14:textId="77777777" w:rsidR="00D0102B" w:rsidRPr="00A46BE2" w:rsidRDefault="00D0102B">
            <w:pPr>
              <w:rPr>
                <w:lang w:val="en-GB"/>
                <w:rPrChange w:id="1637" w:author="Arnauld Desprets" w:date="2020-04-07T08:45:00Z">
                  <w:rPr/>
                </w:rPrChange>
              </w:rPr>
            </w:pPr>
            <w:r w:rsidRPr="00A46BE2">
              <w:rPr>
                <w:lang w:val="en-GB"/>
                <w:rPrChange w:id="1638" w:author="Arnauld Desprets" w:date="2020-04-07T08:45:00Z">
                  <w:rPr/>
                </w:rPrChange>
              </w:rPr>
              <w:t xml:space="preserve">? Enter the data-source </w:t>
            </w:r>
            <w:proofErr w:type="gramStart"/>
            <w:r w:rsidRPr="00A46BE2">
              <w:rPr>
                <w:lang w:val="en-GB"/>
                <w:rPrChange w:id="1639" w:author="Arnauld Desprets" w:date="2020-04-07T08:45:00Z">
                  <w:rPr/>
                </w:rPrChange>
              </w:rPr>
              <w:t>name :</w:t>
            </w:r>
            <w:proofErr w:type="gramEnd"/>
          </w:p>
        </w:tc>
        <w:tc>
          <w:tcPr>
            <w:tcW w:w="0" w:type="auto"/>
            <w:vAlign w:val="center"/>
            <w:hideMark/>
          </w:tcPr>
          <w:p w14:paraId="30A3541B" w14:textId="77777777" w:rsidR="00D0102B" w:rsidRPr="00A46BE2" w:rsidRDefault="00D0102B">
            <w:pPr>
              <w:rPr>
                <w:lang w:val="en-GB"/>
                <w:rPrChange w:id="1640" w:author="Arnauld Desprets" w:date="2020-04-07T08:45:00Z">
                  <w:rPr/>
                </w:rPrChange>
              </w:rPr>
            </w:pPr>
            <w:proofErr w:type="spellStart"/>
            <w:r w:rsidRPr="00A46BE2">
              <w:rPr>
                <w:rStyle w:val="Strong"/>
                <w:lang w:val="en-GB"/>
                <w:rPrChange w:id="1641" w:author="Arnauld Desprets" w:date="2020-04-07T08:45:00Z">
                  <w:rPr>
                    <w:rStyle w:val="Strong"/>
                  </w:rPr>
                </w:rPrChange>
              </w:rPr>
              <w:t>db</w:t>
            </w:r>
            <w:proofErr w:type="spellEnd"/>
          </w:p>
        </w:tc>
      </w:tr>
      <w:tr w:rsidR="00D0102B" w:rsidRPr="00A46BE2" w14:paraId="18FD0581" w14:textId="77777777" w:rsidTr="00D0102B">
        <w:trPr>
          <w:tblCellSpacing w:w="15" w:type="dxa"/>
        </w:trPr>
        <w:tc>
          <w:tcPr>
            <w:tcW w:w="0" w:type="auto"/>
            <w:vAlign w:val="center"/>
            <w:hideMark/>
          </w:tcPr>
          <w:p w14:paraId="608579A2" w14:textId="77777777" w:rsidR="00D0102B" w:rsidRPr="00A46BE2" w:rsidRDefault="00D0102B">
            <w:pPr>
              <w:rPr>
                <w:lang w:val="en-GB"/>
                <w:rPrChange w:id="1642" w:author="Arnauld Desprets" w:date="2020-04-07T08:45:00Z">
                  <w:rPr/>
                </w:rPrChange>
              </w:rPr>
            </w:pPr>
            <w:r w:rsidRPr="00A46BE2">
              <w:rPr>
                <w:lang w:val="en-GB"/>
                <w:rPrChange w:id="1643" w:author="Arnauld Desprets" w:date="2020-04-07T08:45:00Z">
                  <w:rPr/>
                </w:rPrChange>
              </w:rPr>
              <w:t xml:space="preserve">? Select the connector for </w:t>
            </w:r>
            <w:proofErr w:type="spellStart"/>
            <w:proofErr w:type="gramStart"/>
            <w:r w:rsidRPr="00A46BE2">
              <w:rPr>
                <w:lang w:val="en-GB"/>
                <w:rPrChange w:id="1644" w:author="Arnauld Desprets" w:date="2020-04-07T08:45:00Z">
                  <w:rPr/>
                </w:rPrChange>
              </w:rPr>
              <w:t>db</w:t>
            </w:r>
            <w:proofErr w:type="spellEnd"/>
            <w:r w:rsidRPr="00A46BE2">
              <w:rPr>
                <w:lang w:val="en-GB"/>
                <w:rPrChange w:id="1645" w:author="Arnauld Desprets" w:date="2020-04-07T08:45:00Z">
                  <w:rPr/>
                </w:rPrChange>
              </w:rPr>
              <w:t xml:space="preserve"> :</w:t>
            </w:r>
            <w:proofErr w:type="gramEnd"/>
          </w:p>
        </w:tc>
        <w:tc>
          <w:tcPr>
            <w:tcW w:w="0" w:type="auto"/>
            <w:vAlign w:val="center"/>
            <w:hideMark/>
          </w:tcPr>
          <w:p w14:paraId="7B983382" w14:textId="77777777" w:rsidR="00D0102B" w:rsidRPr="00A46BE2" w:rsidRDefault="00D0102B">
            <w:pPr>
              <w:rPr>
                <w:lang w:val="en-GB"/>
                <w:rPrChange w:id="1646" w:author="Arnauld Desprets" w:date="2020-04-07T08:45:00Z">
                  <w:rPr/>
                </w:rPrChange>
              </w:rPr>
            </w:pPr>
            <w:r w:rsidRPr="00A46BE2">
              <w:rPr>
                <w:rStyle w:val="Strong"/>
                <w:lang w:val="en-GB"/>
                <w:rPrChange w:id="1647" w:author="Arnauld Desprets" w:date="2020-04-07T08:45:00Z">
                  <w:rPr>
                    <w:rStyle w:val="Strong"/>
                  </w:rPr>
                </w:rPrChange>
              </w:rPr>
              <w:t>IBM Cloudant DB</w:t>
            </w:r>
          </w:p>
        </w:tc>
      </w:tr>
      <w:tr w:rsidR="00D0102B" w:rsidRPr="00A46BE2" w14:paraId="2CE71010" w14:textId="77777777" w:rsidTr="00D0102B">
        <w:trPr>
          <w:tblCellSpacing w:w="15" w:type="dxa"/>
        </w:trPr>
        <w:tc>
          <w:tcPr>
            <w:tcW w:w="0" w:type="auto"/>
            <w:vAlign w:val="center"/>
            <w:hideMark/>
          </w:tcPr>
          <w:p w14:paraId="3DC8E255" w14:textId="38EC9AE1" w:rsidR="00D0102B" w:rsidRPr="00A46BE2" w:rsidRDefault="00D0102B">
            <w:pPr>
              <w:rPr>
                <w:lang w:val="en-GB"/>
                <w:rPrChange w:id="1648" w:author="Arnauld Desprets" w:date="2020-04-07T08:45:00Z">
                  <w:rPr/>
                </w:rPrChange>
              </w:rPr>
            </w:pPr>
            <w:r w:rsidRPr="00A46BE2">
              <w:rPr>
                <w:lang w:val="en-GB"/>
                <w:rPrChange w:id="1649" w:author="Arnauld Desprets" w:date="2020-04-07T08:45:00Z">
                  <w:rPr/>
                </w:rPrChange>
              </w:rPr>
              <w:t xml:space="preserve">? Connection String </w:t>
            </w:r>
            <w:del w:id="1650" w:author="Arnauld Desprets" w:date="2020-04-07T08:48:00Z">
              <w:r w:rsidRPr="00A46BE2" w:rsidDel="00A46BE2">
                <w:rPr>
                  <w:lang w:val="en-GB"/>
                  <w:rPrChange w:id="1651" w:author="Arnauld Desprets" w:date="2020-04-07T08:45:00Z">
                    <w:rPr/>
                  </w:rPrChange>
                </w:rPr>
                <w:delText>url</w:delText>
              </w:r>
            </w:del>
            <w:ins w:id="1652" w:author="Arnauld Desprets" w:date="2020-04-07T08:48:00Z">
              <w:r w:rsidR="00A46BE2" w:rsidRPr="00A46BE2">
                <w:rPr>
                  <w:lang w:val="en-GB"/>
                </w:rPr>
                <w:t>URL</w:t>
              </w:r>
            </w:ins>
            <w:r w:rsidRPr="00A46BE2">
              <w:rPr>
                <w:lang w:val="en-GB"/>
                <w:rPrChange w:id="1653" w:author="Arnauld Desprets" w:date="2020-04-07T08:45:00Z">
                  <w:rPr/>
                </w:rPrChange>
              </w:rPr>
              <w:t xml:space="preserve"> to override other settings</w:t>
            </w:r>
          </w:p>
        </w:tc>
        <w:tc>
          <w:tcPr>
            <w:tcW w:w="0" w:type="auto"/>
            <w:vAlign w:val="center"/>
            <w:hideMark/>
          </w:tcPr>
          <w:p w14:paraId="5E9FA0C2" w14:textId="77777777" w:rsidR="00D0102B" w:rsidRPr="00A46BE2" w:rsidRDefault="00D0102B">
            <w:pPr>
              <w:rPr>
                <w:lang w:val="en-GB"/>
                <w:rPrChange w:id="1654" w:author="Arnauld Desprets" w:date="2020-04-07T08:45:00Z">
                  <w:rPr/>
                </w:rPrChange>
              </w:rPr>
            </w:pPr>
            <w:r w:rsidRPr="00A46BE2">
              <w:rPr>
                <w:rStyle w:val="Strong"/>
                <w:lang w:val="en-GB"/>
                <w:rPrChange w:id="1655" w:author="Arnauld Desprets" w:date="2020-04-07T08:45:00Z">
                  <w:rPr>
                    <w:rStyle w:val="Strong"/>
                  </w:rPr>
                </w:rPrChange>
              </w:rPr>
              <w:t xml:space="preserve">YOUR Connection URL </w:t>
            </w:r>
            <w:r w:rsidR="00A46BE2" w:rsidRPr="00A46BE2">
              <w:rPr>
                <w:lang w:val="en-GB"/>
                <w:rPrChange w:id="1656" w:author="Arnauld Desprets" w:date="2020-04-07T08:45:00Z">
                  <w:rPr/>
                </w:rPrChange>
              </w:rPr>
              <w:fldChar w:fldCharType="begin"/>
            </w:r>
            <w:r w:rsidR="00A46BE2" w:rsidRPr="00A46BE2">
              <w:rPr>
                <w:lang w:val="en-GB"/>
                <w:rPrChange w:id="1657" w:author="Arnauld Desprets" w:date="2020-04-07T08:45:00Z">
                  <w:rPr/>
                </w:rPrChange>
              </w:rPr>
              <w:instrText xml:space="preserve"> HYPERLINK "https://username:password@host" </w:instrText>
            </w:r>
            <w:r w:rsidR="00A46BE2" w:rsidRPr="00A46BE2">
              <w:rPr>
                <w:lang w:val="en-GB"/>
                <w:rPrChange w:id="1658" w:author="Arnauld Desprets" w:date="2020-04-07T08:45:00Z">
                  <w:rPr/>
                </w:rPrChange>
              </w:rPr>
              <w:fldChar w:fldCharType="separate"/>
            </w:r>
            <w:r w:rsidRPr="00A46BE2">
              <w:rPr>
                <w:rStyle w:val="Hyperlink"/>
                <w:b/>
                <w:bCs/>
                <w:lang w:val="en-GB"/>
                <w:rPrChange w:id="1659" w:author="Arnauld Desprets" w:date="2020-04-07T08:45:00Z">
                  <w:rPr>
                    <w:rStyle w:val="Hyperlink"/>
                    <w:b/>
                    <w:bCs/>
                  </w:rPr>
                </w:rPrChange>
              </w:rPr>
              <w:t>https://username:password@host</w:t>
            </w:r>
            <w:r w:rsidR="00A46BE2" w:rsidRPr="00A46BE2">
              <w:rPr>
                <w:rStyle w:val="Hyperlink"/>
                <w:b/>
                <w:bCs/>
                <w:lang w:val="en-GB"/>
                <w:rPrChange w:id="1660" w:author="Arnauld Desprets" w:date="2020-04-07T08:45:00Z">
                  <w:rPr>
                    <w:rStyle w:val="Hyperlink"/>
                    <w:b/>
                    <w:bCs/>
                  </w:rPr>
                </w:rPrChange>
              </w:rPr>
              <w:fldChar w:fldCharType="end"/>
            </w:r>
          </w:p>
        </w:tc>
      </w:tr>
      <w:tr w:rsidR="00D0102B" w:rsidRPr="00A46BE2" w14:paraId="4FFA6B52" w14:textId="77777777" w:rsidTr="00D0102B">
        <w:trPr>
          <w:tblCellSpacing w:w="15" w:type="dxa"/>
        </w:trPr>
        <w:tc>
          <w:tcPr>
            <w:tcW w:w="0" w:type="auto"/>
            <w:vAlign w:val="center"/>
            <w:hideMark/>
          </w:tcPr>
          <w:p w14:paraId="37600AA2" w14:textId="77777777" w:rsidR="00D0102B" w:rsidRPr="00A46BE2" w:rsidRDefault="00D0102B">
            <w:pPr>
              <w:rPr>
                <w:lang w:val="en-GB"/>
                <w:rPrChange w:id="1661" w:author="Arnauld Desprets" w:date="2020-04-07T08:45:00Z">
                  <w:rPr/>
                </w:rPrChange>
              </w:rPr>
            </w:pPr>
            <w:r w:rsidRPr="00A46BE2">
              <w:rPr>
                <w:lang w:val="en-GB"/>
                <w:rPrChange w:id="1662" w:author="Arnauld Desprets" w:date="2020-04-07T08:45:00Z">
                  <w:rPr/>
                </w:rPrChange>
              </w:rPr>
              <w:t xml:space="preserve">? </w:t>
            </w:r>
            <w:proofErr w:type="gramStart"/>
            <w:r w:rsidRPr="00A46BE2">
              <w:rPr>
                <w:lang w:val="en-GB"/>
                <w:rPrChange w:id="1663" w:author="Arnauld Desprets" w:date="2020-04-07T08:45:00Z">
                  <w:rPr/>
                </w:rPrChange>
              </w:rPr>
              <w:t>database :</w:t>
            </w:r>
            <w:proofErr w:type="gramEnd"/>
          </w:p>
        </w:tc>
        <w:tc>
          <w:tcPr>
            <w:tcW w:w="0" w:type="auto"/>
            <w:vAlign w:val="center"/>
            <w:hideMark/>
          </w:tcPr>
          <w:p w14:paraId="7A84B400" w14:textId="77777777" w:rsidR="00D0102B" w:rsidRPr="00A46BE2" w:rsidRDefault="00D0102B">
            <w:pPr>
              <w:rPr>
                <w:lang w:val="en-GB"/>
                <w:rPrChange w:id="1664" w:author="Arnauld Desprets" w:date="2020-04-07T08:45:00Z">
                  <w:rPr/>
                </w:rPrChange>
              </w:rPr>
            </w:pPr>
            <w:r w:rsidRPr="00A46BE2">
              <w:rPr>
                <w:rStyle w:val="Strong"/>
                <w:lang w:val="en-GB"/>
                <w:rPrChange w:id="1665" w:author="Arnauld Desprets" w:date="2020-04-07T08:45:00Z">
                  <w:rPr>
                    <w:rStyle w:val="Strong"/>
                  </w:rPr>
                </w:rPrChange>
              </w:rPr>
              <w:t>test</w:t>
            </w:r>
          </w:p>
        </w:tc>
      </w:tr>
      <w:tr w:rsidR="00D0102B" w:rsidRPr="00A46BE2" w14:paraId="211467AA" w14:textId="77777777" w:rsidTr="00D0102B">
        <w:trPr>
          <w:tblCellSpacing w:w="15" w:type="dxa"/>
        </w:trPr>
        <w:tc>
          <w:tcPr>
            <w:tcW w:w="0" w:type="auto"/>
            <w:vAlign w:val="center"/>
            <w:hideMark/>
          </w:tcPr>
          <w:p w14:paraId="54F4046D" w14:textId="77777777" w:rsidR="00D0102B" w:rsidRPr="00A46BE2" w:rsidRDefault="00D0102B">
            <w:pPr>
              <w:rPr>
                <w:lang w:val="en-GB"/>
                <w:rPrChange w:id="1666" w:author="Arnauld Desprets" w:date="2020-04-07T08:45:00Z">
                  <w:rPr/>
                </w:rPrChange>
              </w:rPr>
            </w:pPr>
            <w:r w:rsidRPr="00A46BE2">
              <w:rPr>
                <w:lang w:val="en-GB"/>
                <w:rPrChange w:id="1667" w:author="Arnauld Desprets" w:date="2020-04-07T08:45:00Z">
                  <w:rPr/>
                </w:rPrChange>
              </w:rPr>
              <w:t xml:space="preserve">? </w:t>
            </w:r>
            <w:proofErr w:type="gramStart"/>
            <w:r w:rsidRPr="00A46BE2">
              <w:rPr>
                <w:lang w:val="en-GB"/>
                <w:rPrChange w:id="1668" w:author="Arnauld Desprets" w:date="2020-04-07T08:45:00Z">
                  <w:rPr/>
                </w:rPrChange>
              </w:rPr>
              <w:t>username :</w:t>
            </w:r>
            <w:proofErr w:type="gramEnd"/>
          </w:p>
        </w:tc>
        <w:tc>
          <w:tcPr>
            <w:tcW w:w="0" w:type="auto"/>
            <w:vAlign w:val="center"/>
            <w:hideMark/>
          </w:tcPr>
          <w:p w14:paraId="305AA90F" w14:textId="77777777" w:rsidR="00D0102B" w:rsidRPr="00A46BE2" w:rsidRDefault="00D0102B">
            <w:pPr>
              <w:rPr>
                <w:lang w:val="en-GB"/>
                <w:rPrChange w:id="1669" w:author="Arnauld Desprets" w:date="2020-04-07T08:45:00Z">
                  <w:rPr/>
                </w:rPrChange>
              </w:rPr>
            </w:pPr>
          </w:p>
        </w:tc>
      </w:tr>
      <w:tr w:rsidR="00D0102B" w:rsidRPr="00A46BE2" w14:paraId="2934E5D0" w14:textId="77777777" w:rsidTr="00D0102B">
        <w:trPr>
          <w:tblCellSpacing w:w="15" w:type="dxa"/>
        </w:trPr>
        <w:tc>
          <w:tcPr>
            <w:tcW w:w="0" w:type="auto"/>
            <w:vAlign w:val="center"/>
            <w:hideMark/>
          </w:tcPr>
          <w:p w14:paraId="26D9959D" w14:textId="77777777" w:rsidR="00D0102B" w:rsidRPr="00A46BE2" w:rsidRDefault="00D0102B">
            <w:pPr>
              <w:rPr>
                <w:sz w:val="24"/>
                <w:szCs w:val="24"/>
                <w:lang w:val="en-GB"/>
                <w:rPrChange w:id="1670" w:author="Arnauld Desprets" w:date="2020-04-07T08:45:00Z">
                  <w:rPr>
                    <w:sz w:val="24"/>
                    <w:szCs w:val="24"/>
                  </w:rPr>
                </w:rPrChange>
              </w:rPr>
            </w:pPr>
            <w:r w:rsidRPr="00A46BE2">
              <w:rPr>
                <w:lang w:val="en-GB"/>
                <w:rPrChange w:id="1671" w:author="Arnauld Desprets" w:date="2020-04-07T08:45:00Z">
                  <w:rPr/>
                </w:rPrChange>
              </w:rPr>
              <w:t xml:space="preserve">? </w:t>
            </w:r>
            <w:proofErr w:type="gramStart"/>
            <w:r w:rsidRPr="00A46BE2">
              <w:rPr>
                <w:lang w:val="en-GB"/>
                <w:rPrChange w:id="1672" w:author="Arnauld Desprets" w:date="2020-04-07T08:45:00Z">
                  <w:rPr/>
                </w:rPrChange>
              </w:rPr>
              <w:t>password :</w:t>
            </w:r>
            <w:proofErr w:type="gramEnd"/>
          </w:p>
        </w:tc>
        <w:tc>
          <w:tcPr>
            <w:tcW w:w="0" w:type="auto"/>
            <w:vAlign w:val="center"/>
            <w:hideMark/>
          </w:tcPr>
          <w:p w14:paraId="044D6C00" w14:textId="77777777" w:rsidR="00D0102B" w:rsidRPr="00A46BE2" w:rsidRDefault="00D0102B">
            <w:pPr>
              <w:rPr>
                <w:lang w:val="en-GB"/>
                <w:rPrChange w:id="1673" w:author="Arnauld Desprets" w:date="2020-04-07T08:45:00Z">
                  <w:rPr/>
                </w:rPrChange>
              </w:rPr>
            </w:pPr>
          </w:p>
        </w:tc>
      </w:tr>
      <w:tr w:rsidR="00D0102B" w:rsidRPr="00A46BE2" w14:paraId="6F66CED3" w14:textId="77777777" w:rsidTr="00D0102B">
        <w:trPr>
          <w:tblCellSpacing w:w="15" w:type="dxa"/>
        </w:trPr>
        <w:tc>
          <w:tcPr>
            <w:tcW w:w="0" w:type="auto"/>
            <w:vAlign w:val="center"/>
            <w:hideMark/>
          </w:tcPr>
          <w:p w14:paraId="6D611DAC" w14:textId="77777777" w:rsidR="00D0102B" w:rsidRPr="00A46BE2" w:rsidRDefault="00D0102B">
            <w:pPr>
              <w:rPr>
                <w:sz w:val="24"/>
                <w:szCs w:val="24"/>
                <w:lang w:val="en-GB"/>
                <w:rPrChange w:id="1674" w:author="Arnauld Desprets" w:date="2020-04-07T08:45:00Z">
                  <w:rPr>
                    <w:sz w:val="24"/>
                    <w:szCs w:val="24"/>
                  </w:rPr>
                </w:rPrChange>
              </w:rPr>
            </w:pPr>
            <w:r w:rsidRPr="00A46BE2">
              <w:rPr>
                <w:lang w:val="en-GB"/>
                <w:rPrChange w:id="1675" w:author="Arnauld Desprets" w:date="2020-04-07T08:45:00Z">
                  <w:rPr/>
                </w:rPrChange>
              </w:rPr>
              <w:t xml:space="preserve">? </w:t>
            </w:r>
            <w:proofErr w:type="spellStart"/>
            <w:proofErr w:type="gramStart"/>
            <w:r w:rsidRPr="00A46BE2">
              <w:rPr>
                <w:lang w:val="en-GB"/>
                <w:rPrChange w:id="1676" w:author="Arnauld Desprets" w:date="2020-04-07T08:45:00Z">
                  <w:rPr/>
                </w:rPrChange>
              </w:rPr>
              <w:t>modelIndex</w:t>
            </w:r>
            <w:proofErr w:type="spellEnd"/>
            <w:r w:rsidRPr="00A46BE2">
              <w:rPr>
                <w:lang w:val="en-GB"/>
                <w:rPrChange w:id="1677" w:author="Arnauld Desprets" w:date="2020-04-07T08:45:00Z">
                  <w:rPr/>
                </w:rPrChange>
              </w:rPr>
              <w:t xml:space="preserve"> :</w:t>
            </w:r>
            <w:proofErr w:type="gramEnd"/>
          </w:p>
        </w:tc>
        <w:tc>
          <w:tcPr>
            <w:tcW w:w="0" w:type="auto"/>
            <w:vAlign w:val="center"/>
            <w:hideMark/>
          </w:tcPr>
          <w:p w14:paraId="41BC49C4" w14:textId="77777777" w:rsidR="00D0102B" w:rsidRPr="00A46BE2" w:rsidRDefault="00D0102B">
            <w:pPr>
              <w:rPr>
                <w:lang w:val="en-GB"/>
                <w:rPrChange w:id="1678" w:author="Arnauld Desprets" w:date="2020-04-07T08:45:00Z">
                  <w:rPr/>
                </w:rPrChange>
              </w:rPr>
            </w:pPr>
          </w:p>
        </w:tc>
      </w:tr>
      <w:tr w:rsidR="00D0102B" w:rsidRPr="00A46BE2" w14:paraId="518476FA" w14:textId="77777777" w:rsidTr="00D0102B">
        <w:trPr>
          <w:tblCellSpacing w:w="15" w:type="dxa"/>
        </w:trPr>
        <w:tc>
          <w:tcPr>
            <w:tcW w:w="0" w:type="auto"/>
            <w:vAlign w:val="center"/>
            <w:hideMark/>
          </w:tcPr>
          <w:p w14:paraId="561960B3" w14:textId="77777777" w:rsidR="00D0102B" w:rsidRPr="00A46BE2" w:rsidRDefault="00D0102B">
            <w:pPr>
              <w:rPr>
                <w:sz w:val="24"/>
                <w:szCs w:val="24"/>
                <w:lang w:val="en-GB"/>
                <w:rPrChange w:id="1679" w:author="Arnauld Desprets" w:date="2020-04-07T08:45:00Z">
                  <w:rPr>
                    <w:sz w:val="24"/>
                    <w:szCs w:val="24"/>
                  </w:rPr>
                </w:rPrChange>
              </w:rPr>
            </w:pPr>
            <w:r w:rsidRPr="00A46BE2">
              <w:rPr>
                <w:lang w:val="en-GB"/>
                <w:rPrChange w:id="1680" w:author="Arnauld Desprets" w:date="2020-04-07T08:45:00Z">
                  <w:rPr/>
                </w:rPrChange>
              </w:rPr>
              <w:t>? Install loopback-connector-cloudant@^1.0.4</w:t>
            </w:r>
          </w:p>
        </w:tc>
        <w:tc>
          <w:tcPr>
            <w:tcW w:w="0" w:type="auto"/>
            <w:vAlign w:val="center"/>
            <w:hideMark/>
          </w:tcPr>
          <w:p w14:paraId="269F8A2C" w14:textId="77777777" w:rsidR="00D0102B" w:rsidRPr="00A46BE2" w:rsidRDefault="00D0102B">
            <w:pPr>
              <w:rPr>
                <w:lang w:val="en-GB"/>
                <w:rPrChange w:id="1681" w:author="Arnauld Desprets" w:date="2020-04-07T08:45:00Z">
                  <w:rPr/>
                </w:rPrChange>
              </w:rPr>
            </w:pPr>
            <w:r w:rsidRPr="00A46BE2">
              <w:rPr>
                <w:rStyle w:val="Strong"/>
                <w:lang w:val="en-GB"/>
                <w:rPrChange w:id="1682" w:author="Arnauld Desprets" w:date="2020-04-07T08:45:00Z">
                  <w:rPr>
                    <w:rStyle w:val="Strong"/>
                  </w:rPr>
                </w:rPrChange>
              </w:rPr>
              <w:t>Y</w:t>
            </w:r>
          </w:p>
        </w:tc>
      </w:tr>
    </w:tbl>
    <w:p w14:paraId="61D5291D" w14:textId="77777777" w:rsidR="00D0102B" w:rsidRPr="00A46BE2" w:rsidRDefault="00D0102B" w:rsidP="00D0102B">
      <w:pPr>
        <w:pStyle w:val="NormalWeb"/>
        <w:rPr>
          <w:lang w:val="en-GB"/>
          <w:rPrChange w:id="1683" w:author="Arnauld Desprets" w:date="2020-04-07T08:45:00Z">
            <w:rPr/>
          </w:rPrChange>
        </w:rPr>
      </w:pPr>
      <w:proofErr w:type="gramStart"/>
      <w:r w:rsidRPr="00A46BE2">
        <w:rPr>
          <w:lang w:val="en-GB"/>
          <w:rPrChange w:id="1684" w:author="Arnauld Desprets" w:date="2020-04-07T08:45:00Z">
            <w:rPr/>
          </w:rPrChange>
        </w:rPr>
        <w:t>Example :</w:t>
      </w:r>
      <w:proofErr w:type="gramEnd"/>
    </w:p>
    <w:p w14:paraId="499724A3" w14:textId="77777777" w:rsidR="00D0102B" w:rsidRPr="00A46BE2" w:rsidRDefault="00D0102B" w:rsidP="00D0102B">
      <w:pPr>
        <w:pStyle w:val="HTMLPreformatted"/>
        <w:rPr>
          <w:rStyle w:val="HTMLCode"/>
          <w:lang w:val="en-GB"/>
          <w:rPrChange w:id="1685" w:author="Arnauld Desprets" w:date="2020-04-07T08:45:00Z">
            <w:rPr>
              <w:rStyle w:val="HTMLCode"/>
            </w:rPr>
          </w:rPrChange>
        </w:rPr>
      </w:pPr>
      <w:r w:rsidRPr="00A46BE2">
        <w:rPr>
          <w:rStyle w:val="HTMLCode"/>
          <w:lang w:val="en-GB"/>
          <w:rPrChange w:id="1686" w:author="Arnauld Desprets" w:date="2020-04-07T08:45:00Z">
            <w:rPr>
              <w:rStyle w:val="HTMLCode"/>
            </w:rPr>
          </w:rPrChange>
        </w:rPr>
        <w:t xml:space="preserve">? Enter the data-source name: </w:t>
      </w:r>
      <w:proofErr w:type="spellStart"/>
      <w:r w:rsidRPr="00A46BE2">
        <w:rPr>
          <w:rStyle w:val="HTMLCode"/>
          <w:lang w:val="en-GB"/>
          <w:rPrChange w:id="1687" w:author="Arnauld Desprets" w:date="2020-04-07T08:45:00Z">
            <w:rPr>
              <w:rStyle w:val="HTMLCode"/>
            </w:rPr>
          </w:rPrChange>
        </w:rPr>
        <w:t>db</w:t>
      </w:r>
      <w:proofErr w:type="spellEnd"/>
    </w:p>
    <w:p w14:paraId="466558A8" w14:textId="77777777" w:rsidR="00D0102B" w:rsidRPr="00A46BE2" w:rsidRDefault="00D0102B" w:rsidP="00D0102B">
      <w:pPr>
        <w:pStyle w:val="HTMLPreformatted"/>
        <w:rPr>
          <w:rStyle w:val="HTMLCode"/>
          <w:lang w:val="en-GB"/>
          <w:rPrChange w:id="1688" w:author="Arnauld Desprets" w:date="2020-04-07T08:45:00Z">
            <w:rPr>
              <w:rStyle w:val="HTMLCode"/>
            </w:rPr>
          </w:rPrChange>
        </w:rPr>
      </w:pPr>
      <w:r w:rsidRPr="00A46BE2">
        <w:rPr>
          <w:rStyle w:val="HTMLCode"/>
          <w:lang w:val="en-GB"/>
          <w:rPrChange w:id="1689" w:author="Arnauld Desprets" w:date="2020-04-07T08:45:00Z">
            <w:rPr>
              <w:rStyle w:val="HTMLCode"/>
            </w:rPr>
          </w:rPrChange>
        </w:rPr>
        <w:t xml:space="preserve">? Select the connector for </w:t>
      </w:r>
      <w:proofErr w:type="spellStart"/>
      <w:r w:rsidRPr="00A46BE2">
        <w:rPr>
          <w:rStyle w:val="HTMLCode"/>
          <w:lang w:val="en-GB"/>
          <w:rPrChange w:id="1690" w:author="Arnauld Desprets" w:date="2020-04-07T08:45:00Z">
            <w:rPr>
              <w:rStyle w:val="HTMLCode"/>
            </w:rPr>
          </w:rPrChange>
        </w:rPr>
        <w:t>db</w:t>
      </w:r>
      <w:proofErr w:type="spellEnd"/>
      <w:r w:rsidRPr="00A46BE2">
        <w:rPr>
          <w:rStyle w:val="HTMLCode"/>
          <w:lang w:val="en-GB"/>
          <w:rPrChange w:id="1691" w:author="Arnauld Desprets" w:date="2020-04-07T08:45:00Z">
            <w:rPr>
              <w:rStyle w:val="HTMLCode"/>
            </w:rPr>
          </w:rPrChange>
        </w:rPr>
        <w:t>: IBM Cloudant DB (supported by StrongLoop)</w:t>
      </w:r>
    </w:p>
    <w:p w14:paraId="3906FDE6" w14:textId="77777777" w:rsidR="00D0102B" w:rsidRPr="00A46BE2" w:rsidRDefault="00D0102B" w:rsidP="00D0102B">
      <w:pPr>
        <w:pStyle w:val="HTMLPreformatted"/>
        <w:rPr>
          <w:rStyle w:val="HTMLCode"/>
          <w:lang w:val="en-GB"/>
          <w:rPrChange w:id="1692" w:author="Arnauld Desprets" w:date="2020-04-07T08:45:00Z">
            <w:rPr>
              <w:rStyle w:val="HTMLCode"/>
            </w:rPr>
          </w:rPrChange>
        </w:rPr>
      </w:pPr>
      <w:r w:rsidRPr="00A46BE2">
        <w:rPr>
          <w:rStyle w:val="HTMLCode"/>
          <w:lang w:val="en-GB"/>
          <w:rPrChange w:id="1693" w:author="Arnauld Desprets" w:date="2020-04-07T08:45:00Z">
            <w:rPr>
              <w:rStyle w:val="HTMLCode"/>
            </w:rPr>
          </w:rPrChange>
        </w:rPr>
        <w:t>Connector-specific configuration:</w:t>
      </w:r>
    </w:p>
    <w:p w14:paraId="5C47245D" w14:textId="5908B4CA" w:rsidR="00D0102B" w:rsidRPr="00A46BE2" w:rsidRDefault="00D0102B" w:rsidP="00D0102B">
      <w:pPr>
        <w:pStyle w:val="HTMLPreformatted"/>
        <w:rPr>
          <w:rStyle w:val="HTMLCode"/>
          <w:lang w:val="en-GB"/>
          <w:rPrChange w:id="1694" w:author="Arnauld Desprets" w:date="2020-04-07T08:45:00Z">
            <w:rPr>
              <w:rStyle w:val="HTMLCode"/>
            </w:rPr>
          </w:rPrChange>
        </w:rPr>
      </w:pPr>
      <w:r w:rsidRPr="00A46BE2">
        <w:rPr>
          <w:rStyle w:val="HTMLCode"/>
          <w:lang w:val="en-GB"/>
          <w:rPrChange w:id="1695" w:author="Arnauld Desprets" w:date="2020-04-07T08:45:00Z">
            <w:rPr>
              <w:rStyle w:val="HTMLCode"/>
            </w:rPr>
          </w:rPrChange>
        </w:rPr>
        <w:lastRenderedPageBreak/>
        <w:t xml:space="preserve">? Connection String </w:t>
      </w:r>
      <w:del w:id="1696" w:author="Arnauld Desprets" w:date="2020-04-07T08:48:00Z">
        <w:r w:rsidRPr="00A46BE2" w:rsidDel="00A46BE2">
          <w:rPr>
            <w:rStyle w:val="HTMLCode"/>
            <w:lang w:val="en-GB"/>
            <w:rPrChange w:id="1697" w:author="Arnauld Desprets" w:date="2020-04-07T08:45:00Z">
              <w:rPr>
                <w:rStyle w:val="HTMLCode"/>
              </w:rPr>
            </w:rPrChange>
          </w:rPr>
          <w:delText>url</w:delText>
        </w:r>
      </w:del>
      <w:ins w:id="1698" w:author="Arnauld Desprets" w:date="2020-04-07T08:48:00Z">
        <w:r w:rsidR="00A46BE2" w:rsidRPr="00A46BE2">
          <w:rPr>
            <w:rStyle w:val="HTMLCode"/>
            <w:lang w:val="en-GB"/>
          </w:rPr>
          <w:t>URL</w:t>
        </w:r>
      </w:ins>
      <w:r w:rsidRPr="00A46BE2">
        <w:rPr>
          <w:rStyle w:val="HTMLCode"/>
          <w:lang w:val="en-GB"/>
          <w:rPrChange w:id="1699" w:author="Arnauld Desprets" w:date="2020-04-07T08:45:00Z">
            <w:rPr>
              <w:rStyle w:val="HTMLCode"/>
            </w:rPr>
          </w:rPrChange>
        </w:rPr>
        <w:t xml:space="preserve"> to override other settings (</w:t>
      </w:r>
      <w:del w:id="1700" w:author="Arnauld Desprets" w:date="2020-04-07T08:54:00Z">
        <w:r w:rsidRPr="00A46BE2" w:rsidDel="007E01FF">
          <w:rPr>
            <w:rStyle w:val="HTMLCode"/>
            <w:lang w:val="en-GB"/>
            <w:rPrChange w:id="1701" w:author="Arnauld Desprets" w:date="2020-04-07T08:45:00Z">
              <w:rPr>
                <w:rStyle w:val="HTMLCode"/>
              </w:rPr>
            </w:rPrChange>
          </w:rPr>
          <w:delText>eg</w:delText>
        </w:r>
      </w:del>
      <w:ins w:id="1702" w:author="Arnauld Desprets" w:date="2020-04-07T08:54:00Z">
        <w:r w:rsidR="007E01FF" w:rsidRPr="007E01FF">
          <w:rPr>
            <w:rStyle w:val="HTMLCode"/>
            <w:lang w:val="en-GB"/>
          </w:rPr>
          <w:t>e.g.</w:t>
        </w:r>
      </w:ins>
      <w:r w:rsidRPr="00A46BE2">
        <w:rPr>
          <w:rStyle w:val="HTMLCode"/>
          <w:lang w:val="en-GB"/>
          <w:rPrChange w:id="1703" w:author="Arnauld Desprets" w:date="2020-04-07T08:45:00Z">
            <w:rPr>
              <w:rStyle w:val="HTMLCode"/>
            </w:rPr>
          </w:rPrChange>
        </w:rPr>
        <w:t>: https://username:password@host): https:</w:t>
      </w:r>
    </w:p>
    <w:p w14:paraId="304AEC63" w14:textId="77777777" w:rsidR="00D0102B" w:rsidRPr="00A46BE2" w:rsidRDefault="00D0102B" w:rsidP="00D0102B">
      <w:pPr>
        <w:pStyle w:val="HTMLPreformatted"/>
        <w:rPr>
          <w:rStyle w:val="HTMLCode"/>
          <w:lang w:val="en-GB"/>
          <w:rPrChange w:id="1704" w:author="Arnauld Desprets" w:date="2020-04-07T08:45:00Z">
            <w:rPr>
              <w:rStyle w:val="HTMLCode"/>
            </w:rPr>
          </w:rPrChange>
        </w:rPr>
      </w:pPr>
      <w:r w:rsidRPr="00A46BE2">
        <w:rPr>
          <w:rStyle w:val="HTMLCode"/>
          <w:lang w:val="en-GB"/>
          <w:rPrChange w:id="1705" w:author="Arnauld Desprets" w:date="2020-04-07T08:45:00Z">
            <w:rPr>
              <w:rStyle w:val="HTMLCode"/>
            </w:rPr>
          </w:rPrChange>
        </w:rPr>
        <w:t>//a836946d-92b5-41cc-b730-442b4235aae8-bluemix:7911bb5592e65f126903c59f6fa3d7f3b5bd4a1141951e31</w:t>
      </w:r>
    </w:p>
    <w:p w14:paraId="455B5B52" w14:textId="77777777" w:rsidR="00D0102B" w:rsidRPr="00A46BE2" w:rsidRDefault="00D0102B" w:rsidP="00D0102B">
      <w:pPr>
        <w:pStyle w:val="HTMLPreformatted"/>
        <w:rPr>
          <w:rStyle w:val="HTMLCode"/>
          <w:lang w:val="en-GB"/>
          <w:rPrChange w:id="1706" w:author="Arnauld Desprets" w:date="2020-04-07T08:45:00Z">
            <w:rPr>
              <w:rStyle w:val="HTMLCode"/>
            </w:rPr>
          </w:rPrChange>
        </w:rPr>
      </w:pPr>
      <w:r w:rsidRPr="00A46BE2">
        <w:rPr>
          <w:rStyle w:val="HTMLCode"/>
          <w:lang w:val="en-GB"/>
          <w:rPrChange w:id="1707" w:author="Arnauld Desprets" w:date="2020-04-07T08:45:00Z">
            <w:rPr>
              <w:rStyle w:val="HTMLCode"/>
            </w:rPr>
          </w:rPrChange>
        </w:rPr>
        <w:t>938b6c6cb2efa852@a836946d-92b5-41cc-b730-442b4235aae8-bluemix.cloudant.com</w:t>
      </w:r>
    </w:p>
    <w:p w14:paraId="5CCB2BF5" w14:textId="77777777" w:rsidR="00D0102B" w:rsidRPr="00A46BE2" w:rsidRDefault="00D0102B" w:rsidP="00D0102B">
      <w:pPr>
        <w:pStyle w:val="HTMLPreformatted"/>
        <w:rPr>
          <w:rStyle w:val="HTMLCode"/>
          <w:lang w:val="en-GB"/>
          <w:rPrChange w:id="1708" w:author="Arnauld Desprets" w:date="2020-04-07T08:45:00Z">
            <w:rPr>
              <w:rStyle w:val="HTMLCode"/>
            </w:rPr>
          </w:rPrChange>
        </w:rPr>
      </w:pPr>
      <w:r w:rsidRPr="00A46BE2">
        <w:rPr>
          <w:rStyle w:val="HTMLCode"/>
          <w:lang w:val="en-GB"/>
          <w:rPrChange w:id="1709" w:author="Arnauld Desprets" w:date="2020-04-07T08:45:00Z">
            <w:rPr>
              <w:rStyle w:val="HTMLCode"/>
            </w:rPr>
          </w:rPrChange>
        </w:rPr>
        <w:t>? database: test</w:t>
      </w:r>
    </w:p>
    <w:p w14:paraId="796247AB" w14:textId="77777777" w:rsidR="00D0102B" w:rsidRPr="00A46BE2" w:rsidRDefault="00D0102B" w:rsidP="00D0102B">
      <w:pPr>
        <w:pStyle w:val="HTMLPreformatted"/>
        <w:rPr>
          <w:rStyle w:val="HTMLCode"/>
          <w:lang w:val="en-GB"/>
          <w:rPrChange w:id="1710" w:author="Arnauld Desprets" w:date="2020-04-07T08:45:00Z">
            <w:rPr>
              <w:rStyle w:val="HTMLCode"/>
            </w:rPr>
          </w:rPrChange>
        </w:rPr>
      </w:pPr>
      <w:r w:rsidRPr="00A46BE2">
        <w:rPr>
          <w:rStyle w:val="HTMLCode"/>
          <w:lang w:val="en-GB"/>
          <w:rPrChange w:id="1711" w:author="Arnauld Desprets" w:date="2020-04-07T08:45:00Z">
            <w:rPr>
              <w:rStyle w:val="HTMLCode"/>
            </w:rPr>
          </w:rPrChange>
        </w:rPr>
        <w:t>? username:</w:t>
      </w:r>
    </w:p>
    <w:p w14:paraId="4A645A04" w14:textId="77777777" w:rsidR="00D0102B" w:rsidRPr="00A46BE2" w:rsidRDefault="00D0102B" w:rsidP="00D0102B">
      <w:pPr>
        <w:pStyle w:val="HTMLPreformatted"/>
        <w:rPr>
          <w:rStyle w:val="HTMLCode"/>
          <w:lang w:val="en-GB"/>
          <w:rPrChange w:id="1712" w:author="Arnauld Desprets" w:date="2020-04-07T08:45:00Z">
            <w:rPr>
              <w:rStyle w:val="HTMLCode"/>
            </w:rPr>
          </w:rPrChange>
        </w:rPr>
      </w:pPr>
      <w:r w:rsidRPr="00A46BE2">
        <w:rPr>
          <w:rStyle w:val="HTMLCode"/>
          <w:lang w:val="en-GB"/>
          <w:rPrChange w:id="1713" w:author="Arnauld Desprets" w:date="2020-04-07T08:45:00Z">
            <w:rPr>
              <w:rStyle w:val="HTMLCode"/>
            </w:rPr>
          </w:rPrChange>
        </w:rPr>
        <w:t>? password:</w:t>
      </w:r>
    </w:p>
    <w:p w14:paraId="06DE1EB4" w14:textId="77777777" w:rsidR="00D0102B" w:rsidRPr="00A46BE2" w:rsidRDefault="00D0102B" w:rsidP="00D0102B">
      <w:pPr>
        <w:pStyle w:val="HTMLPreformatted"/>
        <w:rPr>
          <w:rStyle w:val="HTMLCode"/>
          <w:lang w:val="en-GB"/>
          <w:rPrChange w:id="1714" w:author="Arnauld Desprets" w:date="2020-04-07T08:45:00Z">
            <w:rPr>
              <w:rStyle w:val="HTMLCode"/>
            </w:rPr>
          </w:rPrChange>
        </w:rPr>
      </w:pPr>
      <w:r w:rsidRPr="00A46BE2">
        <w:rPr>
          <w:rStyle w:val="HTMLCode"/>
          <w:lang w:val="en-GB"/>
          <w:rPrChange w:id="1715" w:author="Arnauld Desprets" w:date="2020-04-07T08:45:00Z">
            <w:rPr>
              <w:rStyle w:val="HTMLCode"/>
            </w:rPr>
          </w:rPrChange>
        </w:rPr>
        <w:t xml:space="preserve">? </w:t>
      </w:r>
      <w:proofErr w:type="spellStart"/>
      <w:r w:rsidRPr="00A46BE2">
        <w:rPr>
          <w:rStyle w:val="HTMLCode"/>
          <w:lang w:val="en-GB"/>
          <w:rPrChange w:id="1716" w:author="Arnauld Desprets" w:date="2020-04-07T08:45:00Z">
            <w:rPr>
              <w:rStyle w:val="HTMLCode"/>
            </w:rPr>
          </w:rPrChange>
        </w:rPr>
        <w:t>modelIndex</w:t>
      </w:r>
      <w:proofErr w:type="spellEnd"/>
      <w:r w:rsidRPr="00A46BE2">
        <w:rPr>
          <w:rStyle w:val="HTMLCode"/>
          <w:lang w:val="en-GB"/>
          <w:rPrChange w:id="1717" w:author="Arnauld Desprets" w:date="2020-04-07T08:45:00Z">
            <w:rPr>
              <w:rStyle w:val="HTMLCode"/>
            </w:rPr>
          </w:rPrChange>
        </w:rPr>
        <w:t>:</w:t>
      </w:r>
    </w:p>
    <w:p w14:paraId="124C8B4D" w14:textId="77777777" w:rsidR="00D0102B" w:rsidRPr="00A46BE2" w:rsidRDefault="00D0102B" w:rsidP="00D0102B">
      <w:pPr>
        <w:pStyle w:val="HTMLPreformatted"/>
        <w:rPr>
          <w:rStyle w:val="HTMLCode"/>
          <w:lang w:val="en-GB"/>
          <w:rPrChange w:id="1718" w:author="Arnauld Desprets" w:date="2020-04-07T08:45:00Z">
            <w:rPr>
              <w:rStyle w:val="HTMLCode"/>
            </w:rPr>
          </w:rPrChange>
        </w:rPr>
      </w:pPr>
      <w:r w:rsidRPr="00A46BE2">
        <w:rPr>
          <w:rStyle w:val="HTMLCode"/>
          <w:lang w:val="en-GB"/>
          <w:rPrChange w:id="1719" w:author="Arnauld Desprets" w:date="2020-04-07T08:45:00Z">
            <w:rPr>
              <w:rStyle w:val="HTMLCode"/>
            </w:rPr>
          </w:rPrChange>
        </w:rPr>
        <w:t>? Install loopback-connector-cloudant@^1.0.4 Yes</w:t>
      </w:r>
    </w:p>
    <w:p w14:paraId="1D88CD62" w14:textId="77777777" w:rsidR="00D0102B" w:rsidRPr="00A46BE2" w:rsidRDefault="00D0102B" w:rsidP="00D0102B">
      <w:pPr>
        <w:pStyle w:val="NormalWeb"/>
        <w:rPr>
          <w:lang w:val="en-GB"/>
          <w:rPrChange w:id="1720" w:author="Arnauld Desprets" w:date="2020-04-07T08:45:00Z">
            <w:rPr/>
          </w:rPrChange>
        </w:rPr>
      </w:pPr>
      <w:r w:rsidRPr="00A46BE2">
        <w:rPr>
          <w:rStyle w:val="Strong"/>
          <w:lang w:val="en-GB"/>
          <w:rPrChange w:id="1721" w:author="Arnauld Desprets" w:date="2020-04-07T08:45:00Z">
            <w:rPr>
              <w:rStyle w:val="Strong"/>
            </w:rPr>
          </w:rPrChange>
        </w:rPr>
        <w:t>Note</w:t>
      </w:r>
      <w:r w:rsidRPr="00A46BE2">
        <w:rPr>
          <w:lang w:val="en-GB"/>
          <w:rPrChange w:id="1722" w:author="Arnauld Desprets" w:date="2020-04-07T08:45:00Z">
            <w:rPr/>
          </w:rPrChange>
        </w:rPr>
        <w:t>: By typing Y (Yes) to the question Install loopback-connector-cloudant, the Cloudant Connector will be downloaded and saved to your project automatically.</w:t>
      </w:r>
    </w:p>
    <w:p w14:paraId="243BFC39" w14:textId="77777777" w:rsidR="00D0102B" w:rsidRPr="00A46BE2" w:rsidRDefault="00D0102B" w:rsidP="00D0102B">
      <w:pPr>
        <w:pStyle w:val="NormalWeb"/>
        <w:rPr>
          <w:lang w:val="en-GB"/>
          <w:rPrChange w:id="1723" w:author="Arnauld Desprets" w:date="2020-04-07T08:45:00Z">
            <w:rPr/>
          </w:rPrChange>
        </w:rPr>
      </w:pPr>
      <w:r w:rsidRPr="00A46BE2">
        <w:rPr>
          <w:lang w:val="en-GB"/>
          <w:rPrChange w:id="1724" w:author="Arnauld Desprets" w:date="2020-04-07T08:45:00Z">
            <w:rPr/>
          </w:rPrChange>
        </w:rPr>
        <w:t>This will create a connection profile in the ~/Customer/server/</w:t>
      </w:r>
      <w:proofErr w:type="spellStart"/>
      <w:r w:rsidRPr="00A46BE2">
        <w:rPr>
          <w:lang w:val="en-GB"/>
          <w:rPrChange w:id="1725" w:author="Arnauld Desprets" w:date="2020-04-07T08:45:00Z">
            <w:rPr/>
          </w:rPrChange>
        </w:rPr>
        <w:t>datasources.json</w:t>
      </w:r>
      <w:proofErr w:type="spellEnd"/>
      <w:r w:rsidRPr="00A46BE2">
        <w:rPr>
          <w:lang w:val="en-GB"/>
          <w:rPrChange w:id="1726" w:author="Arnauld Desprets" w:date="2020-04-07T08:45:00Z">
            <w:rPr/>
          </w:rPrChange>
        </w:rPr>
        <w:t xml:space="preserve"> file. It is effectively the same as running the following to install the connector:</w:t>
      </w:r>
    </w:p>
    <w:p w14:paraId="2C47E575" w14:textId="77777777" w:rsidR="00D0102B" w:rsidRPr="00A46BE2" w:rsidRDefault="00D0102B" w:rsidP="00D0102B">
      <w:pPr>
        <w:pStyle w:val="NormalWeb"/>
        <w:rPr>
          <w:lang w:val="en-GB"/>
          <w:rPrChange w:id="1727" w:author="Arnauld Desprets" w:date="2020-04-07T08:45:00Z">
            <w:rPr/>
          </w:rPrChange>
        </w:rPr>
      </w:pPr>
      <w:proofErr w:type="spellStart"/>
      <w:r w:rsidRPr="00A46BE2">
        <w:rPr>
          <w:lang w:val="en-GB"/>
          <w:rPrChange w:id="1728" w:author="Arnauld Desprets" w:date="2020-04-07T08:45:00Z">
            <w:rPr/>
          </w:rPrChange>
        </w:rPr>
        <w:t>npm</w:t>
      </w:r>
      <w:proofErr w:type="spellEnd"/>
      <w:r w:rsidRPr="00A46BE2">
        <w:rPr>
          <w:lang w:val="en-GB"/>
          <w:rPrChange w:id="1729" w:author="Arnauld Desprets" w:date="2020-04-07T08:45:00Z">
            <w:rPr/>
          </w:rPrChange>
        </w:rPr>
        <w:t xml:space="preserve"> install loopback-connector-cloudant --save</w:t>
      </w:r>
    </w:p>
    <w:p w14:paraId="5D3A8FAC" w14:textId="77777777" w:rsidR="00D0102B" w:rsidRPr="00A46BE2" w:rsidRDefault="00D0102B" w:rsidP="00D0102B">
      <w:pPr>
        <w:pStyle w:val="NormalWeb"/>
        <w:rPr>
          <w:lang w:val="en-GB"/>
          <w:rPrChange w:id="1730" w:author="Arnauld Desprets" w:date="2020-04-07T08:45:00Z">
            <w:rPr/>
          </w:rPrChange>
        </w:rPr>
      </w:pPr>
      <w:r w:rsidRPr="00A46BE2">
        <w:rPr>
          <w:lang w:val="en-GB"/>
          <w:rPrChange w:id="1731" w:author="Arnauld Desprets" w:date="2020-04-07T08:45:00Z">
            <w:rPr/>
          </w:rPrChange>
        </w:rPr>
        <w:t xml:space="preserve">For more information on the LoopBack Connector for Cloudant, see: </w:t>
      </w:r>
      <w:r w:rsidR="00A46BE2" w:rsidRPr="00A46BE2">
        <w:rPr>
          <w:lang w:val="en-GB"/>
          <w:rPrChange w:id="1732" w:author="Arnauld Desprets" w:date="2020-04-07T08:45:00Z">
            <w:rPr/>
          </w:rPrChange>
        </w:rPr>
        <w:fldChar w:fldCharType="begin"/>
      </w:r>
      <w:r w:rsidR="00A46BE2" w:rsidRPr="00A46BE2">
        <w:rPr>
          <w:lang w:val="en-GB"/>
          <w:rPrChange w:id="1733" w:author="Arnauld Desprets" w:date="2020-04-07T08:45:00Z">
            <w:rPr/>
          </w:rPrChange>
        </w:rPr>
        <w:instrText xml:space="preserve"> HYPERLINK "https://www.npmjs.com/package/loopback-connector-cloudant" </w:instrText>
      </w:r>
      <w:r w:rsidR="00A46BE2" w:rsidRPr="00A46BE2">
        <w:rPr>
          <w:lang w:val="en-GB"/>
          <w:rPrChange w:id="1734" w:author="Arnauld Desprets" w:date="2020-04-07T08:45:00Z">
            <w:rPr/>
          </w:rPrChange>
        </w:rPr>
        <w:fldChar w:fldCharType="separate"/>
      </w:r>
      <w:r w:rsidRPr="00A46BE2">
        <w:rPr>
          <w:rStyle w:val="Hyperlink"/>
          <w:lang w:val="en-GB"/>
          <w:rPrChange w:id="1735" w:author="Arnauld Desprets" w:date="2020-04-07T08:45:00Z">
            <w:rPr>
              <w:rStyle w:val="Hyperlink"/>
            </w:rPr>
          </w:rPrChange>
        </w:rPr>
        <w:t>https://www.npmjs.com/package/loopback-connector-cloudant</w:t>
      </w:r>
      <w:r w:rsidR="00A46BE2" w:rsidRPr="00A46BE2">
        <w:rPr>
          <w:rStyle w:val="Hyperlink"/>
          <w:lang w:val="en-GB"/>
          <w:rPrChange w:id="1736" w:author="Arnauld Desprets" w:date="2020-04-07T08:45:00Z">
            <w:rPr>
              <w:rStyle w:val="Hyperlink"/>
            </w:rPr>
          </w:rPrChange>
        </w:rPr>
        <w:fldChar w:fldCharType="end"/>
      </w:r>
    </w:p>
    <w:p w14:paraId="2AA68EFB" w14:textId="30C2DA06" w:rsidR="00D0102B" w:rsidRPr="00A46BE2" w:rsidRDefault="00D0102B" w:rsidP="00D0102B">
      <w:pPr>
        <w:pStyle w:val="NormalWeb"/>
        <w:rPr>
          <w:lang w:val="en-GB"/>
          <w:rPrChange w:id="1737" w:author="Arnauld Desprets" w:date="2020-04-07T08:45:00Z">
            <w:rPr/>
          </w:rPrChange>
        </w:rPr>
      </w:pPr>
      <w:proofErr w:type="gramStart"/>
      <w:r w:rsidRPr="00A46BE2">
        <w:rPr>
          <w:lang w:val="en-GB"/>
          <w:rPrChange w:id="1738" w:author="Arnauld Desprets" w:date="2020-04-07T08:45:00Z">
            <w:rPr/>
          </w:rPrChange>
        </w:rPr>
        <w:t>Note :</w:t>
      </w:r>
      <w:proofErr w:type="gramEnd"/>
      <w:r w:rsidRPr="00A46BE2">
        <w:rPr>
          <w:lang w:val="en-GB"/>
          <w:rPrChange w:id="1739" w:author="Arnauld Desprets" w:date="2020-04-07T08:45:00Z">
            <w:rPr/>
          </w:rPrChange>
        </w:rPr>
        <w:t xml:space="preserve"> You can create an api directly from an existing web service from the </w:t>
      </w:r>
      <w:del w:id="1740" w:author="Arnauld Desprets" w:date="2020-04-07T08:54:00Z">
        <w:r w:rsidRPr="00A46BE2" w:rsidDel="007E01FF">
          <w:rPr>
            <w:lang w:val="en-GB"/>
            <w:rPrChange w:id="1741" w:author="Arnauld Desprets" w:date="2020-04-07T08:45:00Z">
              <w:rPr/>
            </w:rPrChange>
          </w:rPr>
          <w:delText>wsdl</w:delText>
        </w:r>
      </w:del>
      <w:ins w:id="1742" w:author="Arnauld Desprets" w:date="2020-04-07T08:54:00Z">
        <w:r w:rsidR="007E01FF">
          <w:rPr>
            <w:lang w:val="en-GB"/>
          </w:rPr>
          <w:t>WSDL</w:t>
        </w:r>
      </w:ins>
      <w:r w:rsidRPr="00A46BE2">
        <w:rPr>
          <w:lang w:val="en-GB"/>
          <w:rPrChange w:id="1743" w:author="Arnauld Desprets" w:date="2020-04-07T08:45:00Z">
            <w:rPr/>
          </w:rPrChange>
        </w:rPr>
        <w:t xml:space="preserve">. Create a SOAP API definition from a WSDL definition file, or a .zip file that contains the WSDL definition files for a service with the following command: </w:t>
      </w:r>
      <w:r w:rsidRPr="00A46BE2">
        <w:rPr>
          <w:rStyle w:val="HTMLCode"/>
          <w:lang w:val="en-GB"/>
          <w:rPrChange w:id="1744" w:author="Arnauld Desprets" w:date="2020-04-07T08:45:00Z">
            <w:rPr>
              <w:rStyle w:val="HTMLCode"/>
            </w:rPr>
          </w:rPrChange>
        </w:rPr>
        <w:t>apic create --type api --</w:t>
      </w:r>
      <w:proofErr w:type="spellStart"/>
      <w:r w:rsidRPr="00A46BE2">
        <w:rPr>
          <w:rStyle w:val="HTMLCode"/>
          <w:lang w:val="en-GB"/>
          <w:rPrChange w:id="1745" w:author="Arnauld Desprets" w:date="2020-04-07T08:45:00Z">
            <w:rPr>
              <w:rStyle w:val="HTMLCode"/>
            </w:rPr>
          </w:rPrChange>
        </w:rPr>
        <w:t>wsdl</w:t>
      </w:r>
      <w:proofErr w:type="spellEnd"/>
      <w:r w:rsidRPr="00A46BE2">
        <w:rPr>
          <w:rStyle w:val="HTMLCode"/>
          <w:lang w:val="en-GB"/>
          <w:rPrChange w:id="1746" w:author="Arnauld Desprets" w:date="2020-04-07T08:45:00Z">
            <w:rPr>
              <w:rStyle w:val="HTMLCode"/>
            </w:rPr>
          </w:rPrChange>
        </w:rPr>
        <w:t xml:space="preserve"> filename</w:t>
      </w:r>
    </w:p>
    <w:p w14:paraId="52C7F053" w14:textId="77777777" w:rsidR="00D0102B" w:rsidRPr="00A46BE2" w:rsidRDefault="00D0102B" w:rsidP="00D0102B">
      <w:pPr>
        <w:pStyle w:val="NormalWeb"/>
        <w:rPr>
          <w:lang w:val="en-GB"/>
          <w:rPrChange w:id="1747" w:author="Arnauld Desprets" w:date="2020-04-07T08:45:00Z">
            <w:rPr/>
          </w:rPrChange>
        </w:rPr>
      </w:pPr>
      <w:r w:rsidRPr="00A46BE2">
        <w:rPr>
          <w:lang w:val="en-GB"/>
          <w:rPrChange w:id="1748" w:author="Arnauld Desprets" w:date="2020-04-07T08:45:00Z">
            <w:rPr/>
          </w:rPrChange>
        </w:rPr>
        <w:t>Note: You can create an API or Product from an Open API (Swagger 2.0) template file by using the '--template template-name' option.</w:t>
      </w:r>
    </w:p>
    <w:p w14:paraId="5B5B8262" w14:textId="77777777" w:rsidR="00D0102B" w:rsidRPr="00A46BE2" w:rsidRDefault="00D0102B" w:rsidP="00D0102B">
      <w:pPr>
        <w:pStyle w:val="Heading1"/>
        <w:rPr>
          <w:lang w:val="en-GB"/>
          <w:rPrChange w:id="1749" w:author="Arnauld Desprets" w:date="2020-04-07T08:45:00Z">
            <w:rPr/>
          </w:rPrChange>
        </w:rPr>
      </w:pPr>
      <w:r w:rsidRPr="00A46BE2">
        <w:rPr>
          <w:lang w:val="en-GB"/>
          <w:rPrChange w:id="1750" w:author="Arnauld Desprets" w:date="2020-04-07T08:45:00Z">
            <w:rPr/>
          </w:rPrChange>
        </w:rPr>
        <w:t>Step 11 - Manage your API in API Designer</w:t>
      </w:r>
    </w:p>
    <w:p w14:paraId="60A5C876" w14:textId="77777777" w:rsidR="00D0102B" w:rsidRPr="00A46BE2" w:rsidRDefault="00D0102B" w:rsidP="007A0802">
      <w:pPr>
        <w:numPr>
          <w:ilvl w:val="0"/>
          <w:numId w:val="43"/>
        </w:numPr>
        <w:spacing w:before="100" w:beforeAutospacing="1" w:after="100" w:afterAutospacing="1" w:line="240" w:lineRule="auto"/>
        <w:rPr>
          <w:lang w:val="en-GB"/>
          <w:rPrChange w:id="1751" w:author="Arnauld Desprets" w:date="2020-04-07T08:45:00Z">
            <w:rPr/>
          </w:rPrChange>
        </w:rPr>
      </w:pPr>
      <w:r w:rsidRPr="00A46BE2">
        <w:rPr>
          <w:lang w:val="en-GB"/>
          <w:rPrChange w:id="1752" w:author="Arnauld Desprets" w:date="2020-04-07T08:45:00Z">
            <w:rPr/>
          </w:rPrChange>
        </w:rPr>
        <w:t>Launch API Connect Designer</w:t>
      </w:r>
    </w:p>
    <w:p w14:paraId="53082F0F" w14:textId="77777777" w:rsidR="00D0102B" w:rsidRPr="00A46BE2" w:rsidRDefault="00D0102B" w:rsidP="00D0102B">
      <w:pPr>
        <w:pStyle w:val="HTMLPreformatted"/>
        <w:rPr>
          <w:rStyle w:val="HTMLCode"/>
          <w:lang w:val="en-GB"/>
          <w:rPrChange w:id="1753" w:author="Arnauld Desprets" w:date="2020-04-07T08:45:00Z">
            <w:rPr>
              <w:rStyle w:val="HTMLCode"/>
            </w:rPr>
          </w:rPrChange>
        </w:rPr>
      </w:pPr>
      <w:r w:rsidRPr="00A46BE2">
        <w:rPr>
          <w:rStyle w:val="HTMLCode"/>
          <w:lang w:val="en-GB"/>
          <w:rPrChange w:id="1754" w:author="Arnauld Desprets" w:date="2020-04-07T08:45:00Z">
            <w:rPr>
              <w:rStyle w:val="HTMLCode"/>
            </w:rPr>
          </w:rPrChange>
        </w:rPr>
        <w:t>apic edit</w:t>
      </w:r>
    </w:p>
    <w:p w14:paraId="7C022444" w14:textId="77777777" w:rsidR="00D0102B" w:rsidRPr="00A46BE2" w:rsidRDefault="00D0102B" w:rsidP="00D0102B">
      <w:pPr>
        <w:pStyle w:val="NormalWeb"/>
        <w:rPr>
          <w:lang w:val="en-GB"/>
          <w:rPrChange w:id="1755" w:author="Arnauld Desprets" w:date="2020-04-07T08:45:00Z">
            <w:rPr/>
          </w:rPrChange>
        </w:rPr>
      </w:pPr>
      <w:r w:rsidRPr="00A46BE2">
        <w:rPr>
          <w:lang w:val="en-GB"/>
          <w:rPrChange w:id="1756" w:author="Arnauld Desprets" w:date="2020-04-07T08:45:00Z">
            <w:rPr/>
          </w:rPrChange>
        </w:rPr>
        <w:t xml:space="preserve">If the designer started correctly, a webpage will automatically open and the terminal will show a message </w:t>
      </w:r>
      <w:proofErr w:type="gramStart"/>
      <w:r w:rsidRPr="00A46BE2">
        <w:rPr>
          <w:lang w:val="en-GB"/>
          <w:rPrChange w:id="1757" w:author="Arnauld Desprets" w:date="2020-04-07T08:45:00Z">
            <w:rPr/>
          </w:rPrChange>
        </w:rPr>
        <w:t>similar to</w:t>
      </w:r>
      <w:proofErr w:type="gramEnd"/>
      <w:r w:rsidRPr="00A46BE2">
        <w:rPr>
          <w:lang w:val="en-GB"/>
          <w:rPrChange w:id="1758" w:author="Arnauld Desprets" w:date="2020-04-07T08:45:00Z">
            <w:rPr/>
          </w:rPrChange>
        </w:rPr>
        <w:t xml:space="preserve"> this one:</w:t>
      </w:r>
    </w:p>
    <w:p w14:paraId="79365264" w14:textId="77777777" w:rsidR="00D0102B" w:rsidRPr="00A46BE2" w:rsidRDefault="00D0102B" w:rsidP="00D0102B">
      <w:pPr>
        <w:pStyle w:val="HTMLPreformatted"/>
        <w:rPr>
          <w:rStyle w:val="HTMLCode"/>
          <w:lang w:val="en-GB"/>
          <w:rPrChange w:id="1759" w:author="Arnauld Desprets" w:date="2020-04-07T08:45:00Z">
            <w:rPr>
              <w:rStyle w:val="HTMLCode"/>
            </w:rPr>
          </w:rPrChange>
        </w:rPr>
      </w:pPr>
      <w:r w:rsidRPr="00A46BE2">
        <w:rPr>
          <w:rStyle w:val="HTMLCode"/>
          <w:lang w:val="en-GB"/>
          <w:rPrChange w:id="1760" w:author="Arnauld Desprets" w:date="2020-04-07T08:45:00Z">
            <w:rPr>
              <w:rStyle w:val="HTMLCode"/>
            </w:rPr>
          </w:rPrChange>
        </w:rPr>
        <w:t>Express server listening on http://127.0.0.1:9000</w:t>
      </w:r>
    </w:p>
    <w:p w14:paraId="3403B2C0" w14:textId="77777777" w:rsidR="00D0102B" w:rsidRPr="00A46BE2" w:rsidRDefault="00D0102B" w:rsidP="007A0802">
      <w:pPr>
        <w:pStyle w:val="NormalWeb"/>
        <w:numPr>
          <w:ilvl w:val="0"/>
          <w:numId w:val="44"/>
        </w:numPr>
        <w:rPr>
          <w:lang w:val="en-GB"/>
          <w:rPrChange w:id="1761" w:author="Arnauld Desprets" w:date="2020-04-07T08:45:00Z">
            <w:rPr/>
          </w:rPrChange>
        </w:rPr>
      </w:pPr>
      <w:r w:rsidRPr="00A46BE2">
        <w:rPr>
          <w:lang w:val="en-GB"/>
          <w:rPrChange w:id="1762" w:author="Arnauld Desprets" w:date="2020-04-07T08:45:00Z">
            <w:rPr/>
          </w:rPrChange>
        </w:rPr>
        <w:t xml:space="preserve">Click </w:t>
      </w:r>
      <w:r w:rsidRPr="00A46BE2">
        <w:rPr>
          <w:rStyle w:val="Strong"/>
          <w:lang w:val="en-GB"/>
          <w:rPrChange w:id="1763" w:author="Arnauld Desprets" w:date="2020-04-07T08:45:00Z">
            <w:rPr>
              <w:rStyle w:val="Strong"/>
            </w:rPr>
          </w:rPrChange>
        </w:rPr>
        <w:t>Sign in with Bluemix</w:t>
      </w:r>
      <w:r w:rsidRPr="00A46BE2">
        <w:rPr>
          <w:lang w:val="en-GB"/>
          <w:rPrChange w:id="1764" w:author="Arnauld Desprets" w:date="2020-04-07T08:45:00Z">
            <w:rPr/>
          </w:rPrChange>
        </w:rPr>
        <w:t>. If you're already sign in with Bluemix, you'll be automatically signed into the designer.</w:t>
      </w:r>
    </w:p>
    <w:p w14:paraId="0CED434C" w14:textId="77777777" w:rsidR="00D0102B" w:rsidRPr="00A46BE2" w:rsidRDefault="00D0102B" w:rsidP="007A0802">
      <w:pPr>
        <w:pStyle w:val="NormalWeb"/>
        <w:numPr>
          <w:ilvl w:val="0"/>
          <w:numId w:val="44"/>
        </w:numPr>
        <w:rPr>
          <w:lang w:val="en-GB"/>
          <w:rPrChange w:id="1765" w:author="Arnauld Desprets" w:date="2020-04-07T08:45:00Z">
            <w:rPr/>
          </w:rPrChange>
        </w:rPr>
      </w:pPr>
      <w:r w:rsidRPr="00A46BE2">
        <w:rPr>
          <w:lang w:val="en-GB"/>
          <w:rPrChange w:id="1766" w:author="Arnauld Desprets" w:date="2020-04-07T08:45:00Z">
            <w:rPr/>
          </w:rPrChange>
        </w:rPr>
        <w:t>The designer opens into the APIs section showing the API definition we created from the command line.</w:t>
      </w:r>
    </w:p>
    <w:p w14:paraId="053B8265" w14:textId="067CFB19" w:rsidR="00D0102B" w:rsidRPr="00A46BE2" w:rsidRDefault="00D0102B" w:rsidP="00D0102B">
      <w:pPr>
        <w:pStyle w:val="NormalWeb"/>
        <w:rPr>
          <w:lang w:val="en-GB"/>
          <w:rPrChange w:id="1767" w:author="Arnauld Desprets" w:date="2020-04-07T08:45:00Z">
            <w:rPr/>
          </w:rPrChange>
        </w:rPr>
      </w:pPr>
      <w:r w:rsidRPr="00A46BE2">
        <w:rPr>
          <w:noProof/>
          <w:color w:val="0000FF"/>
          <w:lang w:val="en-GB"/>
          <w:rPrChange w:id="1768" w:author="Arnauld Desprets" w:date="2020-04-07T08:45:00Z">
            <w:rPr>
              <w:noProof/>
              <w:color w:val="0000FF"/>
            </w:rPr>
          </w:rPrChange>
        </w:rPr>
        <w:lastRenderedPageBreak/>
        <w:drawing>
          <wp:inline distT="0" distB="0" distL="0" distR="0" wp14:anchorId="3CB4C968" wp14:editId="63607532">
            <wp:extent cx="5943600" cy="1758950"/>
            <wp:effectExtent l="0" t="0" r="0" b="0"/>
            <wp:docPr id="106" name="Picture 106" descr="APIC Screenshot">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PIC Screenshot">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758950"/>
                    </a:xfrm>
                    <a:prstGeom prst="rect">
                      <a:avLst/>
                    </a:prstGeom>
                    <a:noFill/>
                    <a:ln>
                      <a:noFill/>
                    </a:ln>
                  </pic:spPr>
                </pic:pic>
              </a:graphicData>
            </a:graphic>
          </wp:inline>
        </w:drawing>
      </w:r>
    </w:p>
    <w:p w14:paraId="5706109E" w14:textId="77777777" w:rsidR="00D0102B" w:rsidRPr="00A46BE2" w:rsidRDefault="00D0102B" w:rsidP="00D0102B">
      <w:pPr>
        <w:pStyle w:val="NormalWeb"/>
        <w:rPr>
          <w:lang w:val="en-GB"/>
          <w:rPrChange w:id="1769" w:author="Arnauld Desprets" w:date="2020-04-07T08:45:00Z">
            <w:rPr/>
          </w:rPrChange>
        </w:rPr>
      </w:pPr>
      <w:r w:rsidRPr="00A46BE2">
        <w:rPr>
          <w:lang w:val="en-GB"/>
          <w:rPrChange w:id="1770" w:author="Arnauld Desprets" w:date="2020-04-07T08:45:00Z">
            <w:rPr/>
          </w:rPrChange>
        </w:rPr>
        <w:t xml:space="preserve">###Create a Model for the </w:t>
      </w:r>
      <w:r w:rsidRPr="00A46BE2">
        <w:rPr>
          <w:rStyle w:val="Strong"/>
          <w:lang w:val="en-GB"/>
          <w:rPrChange w:id="1771" w:author="Arnauld Desprets" w:date="2020-04-07T08:45:00Z">
            <w:rPr>
              <w:rStyle w:val="Strong"/>
            </w:rPr>
          </w:rPrChange>
        </w:rPr>
        <w:t>Customer</w:t>
      </w:r>
      <w:r w:rsidRPr="00A46BE2">
        <w:rPr>
          <w:lang w:val="en-GB"/>
          <w:rPrChange w:id="1772" w:author="Arnauld Desprets" w:date="2020-04-07T08:45:00Z">
            <w:rPr/>
          </w:rPrChange>
        </w:rPr>
        <w:t xml:space="preserve"> items</w:t>
      </w:r>
    </w:p>
    <w:p w14:paraId="1EB85285" w14:textId="77777777" w:rsidR="00D0102B" w:rsidRPr="00A46BE2" w:rsidRDefault="00D0102B" w:rsidP="00D0102B">
      <w:pPr>
        <w:pStyle w:val="NormalWeb"/>
        <w:rPr>
          <w:lang w:val="en-GB"/>
          <w:rPrChange w:id="1773" w:author="Arnauld Desprets" w:date="2020-04-07T08:45:00Z">
            <w:rPr/>
          </w:rPrChange>
        </w:rPr>
      </w:pPr>
      <w:r w:rsidRPr="00A46BE2">
        <w:rPr>
          <w:lang w:val="en-GB"/>
          <w:rPrChange w:id="1774" w:author="Arnauld Desprets" w:date="2020-04-07T08:45:00Z">
            <w:rPr/>
          </w:rPrChange>
        </w:rPr>
        <w:t xml:space="preserve">In this section, you will define the item data model for our </w:t>
      </w:r>
      <w:r w:rsidRPr="00A46BE2">
        <w:rPr>
          <w:rStyle w:val="Strong"/>
          <w:lang w:val="en-GB"/>
          <w:rPrChange w:id="1775" w:author="Arnauld Desprets" w:date="2020-04-07T08:45:00Z">
            <w:rPr>
              <w:rStyle w:val="Strong"/>
            </w:rPr>
          </w:rPrChange>
        </w:rPr>
        <w:t>Customer</w:t>
      </w:r>
      <w:r w:rsidRPr="00A46BE2">
        <w:rPr>
          <w:lang w:val="en-GB"/>
          <w:rPrChange w:id="1776" w:author="Arnauld Desprets" w:date="2020-04-07T08:45:00Z">
            <w:rPr/>
          </w:rPrChange>
        </w:rPr>
        <w:t xml:space="preserve"> API and attach it to the Cloudant </w:t>
      </w:r>
      <w:proofErr w:type="spellStart"/>
      <w:r w:rsidRPr="00A46BE2">
        <w:rPr>
          <w:lang w:val="en-GB"/>
          <w:rPrChange w:id="1777" w:author="Arnauld Desprets" w:date="2020-04-07T08:45:00Z">
            <w:rPr/>
          </w:rPrChange>
        </w:rPr>
        <w:t>datasource</w:t>
      </w:r>
      <w:proofErr w:type="spellEnd"/>
      <w:r w:rsidRPr="00A46BE2">
        <w:rPr>
          <w:lang w:val="en-GB"/>
          <w:rPrChange w:id="1778" w:author="Arnauld Desprets" w:date="2020-04-07T08:45:00Z">
            <w:rPr/>
          </w:rPrChange>
        </w:rPr>
        <w:t>. LoopBack is a data model driven framework. The properties of the data model will become the JSON elements of the API request and response payloads.</w:t>
      </w:r>
    </w:p>
    <w:p w14:paraId="204278FB" w14:textId="77777777" w:rsidR="00D0102B" w:rsidRPr="00A46BE2" w:rsidRDefault="00D0102B" w:rsidP="007A0802">
      <w:pPr>
        <w:pStyle w:val="NormalWeb"/>
        <w:numPr>
          <w:ilvl w:val="0"/>
          <w:numId w:val="45"/>
        </w:numPr>
        <w:rPr>
          <w:lang w:val="en-GB"/>
          <w:rPrChange w:id="1779" w:author="Arnauld Desprets" w:date="2020-04-07T08:45:00Z">
            <w:rPr/>
          </w:rPrChange>
        </w:rPr>
      </w:pPr>
      <w:r w:rsidRPr="00A46BE2">
        <w:rPr>
          <w:lang w:val="en-GB"/>
          <w:rPrChange w:id="1780" w:author="Arnauld Desprets" w:date="2020-04-07T08:45:00Z">
            <w:rPr/>
          </w:rPrChange>
        </w:rPr>
        <w:t xml:space="preserve">Click the </w:t>
      </w:r>
      <w:r w:rsidRPr="00A46BE2">
        <w:rPr>
          <w:rStyle w:val="Strong"/>
          <w:lang w:val="en-GB"/>
          <w:rPrChange w:id="1781" w:author="Arnauld Desprets" w:date="2020-04-07T08:45:00Z">
            <w:rPr>
              <w:rStyle w:val="Strong"/>
            </w:rPr>
          </w:rPrChange>
        </w:rPr>
        <w:t>Models</w:t>
      </w:r>
      <w:r w:rsidRPr="00A46BE2">
        <w:rPr>
          <w:lang w:val="en-GB"/>
          <w:rPrChange w:id="1782" w:author="Arnauld Desprets" w:date="2020-04-07T08:45:00Z">
            <w:rPr/>
          </w:rPrChange>
        </w:rPr>
        <w:t xml:space="preserve"> tab.</w:t>
      </w:r>
    </w:p>
    <w:p w14:paraId="312805A8" w14:textId="77777777" w:rsidR="00D0102B" w:rsidRPr="00A46BE2" w:rsidRDefault="00D0102B" w:rsidP="007A0802">
      <w:pPr>
        <w:pStyle w:val="NormalWeb"/>
        <w:numPr>
          <w:ilvl w:val="0"/>
          <w:numId w:val="45"/>
        </w:numPr>
        <w:rPr>
          <w:lang w:val="en-GB"/>
          <w:rPrChange w:id="1783" w:author="Arnauld Desprets" w:date="2020-04-07T08:45:00Z">
            <w:rPr/>
          </w:rPrChange>
        </w:rPr>
      </w:pPr>
      <w:r w:rsidRPr="00A46BE2">
        <w:rPr>
          <w:lang w:val="en-GB"/>
          <w:rPrChange w:id="1784" w:author="Arnauld Desprets" w:date="2020-04-07T08:45:00Z">
            <w:rPr/>
          </w:rPrChange>
        </w:rPr>
        <w:t xml:space="preserve">Click the </w:t>
      </w:r>
      <w:r w:rsidRPr="00A46BE2">
        <w:rPr>
          <w:rStyle w:val="HTMLCode"/>
          <w:lang w:val="en-GB"/>
          <w:rPrChange w:id="1785" w:author="Arnauld Desprets" w:date="2020-04-07T08:45:00Z">
            <w:rPr>
              <w:rStyle w:val="HTMLCode"/>
            </w:rPr>
          </w:rPrChange>
        </w:rPr>
        <w:t>+ Add</w:t>
      </w:r>
      <w:r w:rsidRPr="00A46BE2">
        <w:rPr>
          <w:lang w:val="en-GB"/>
          <w:rPrChange w:id="1786" w:author="Arnauld Desprets" w:date="2020-04-07T08:45:00Z">
            <w:rPr/>
          </w:rPrChange>
        </w:rPr>
        <w:t xml:space="preserve"> button.</w:t>
      </w:r>
    </w:p>
    <w:p w14:paraId="676DDB04" w14:textId="77777777" w:rsidR="00D0102B" w:rsidRPr="00A46BE2" w:rsidRDefault="00D0102B" w:rsidP="007A0802">
      <w:pPr>
        <w:pStyle w:val="NormalWeb"/>
        <w:numPr>
          <w:ilvl w:val="0"/>
          <w:numId w:val="45"/>
        </w:numPr>
        <w:rPr>
          <w:lang w:val="en-GB"/>
          <w:rPrChange w:id="1787" w:author="Arnauld Desprets" w:date="2020-04-07T08:45:00Z">
            <w:rPr/>
          </w:rPrChange>
        </w:rPr>
      </w:pPr>
      <w:r w:rsidRPr="00A46BE2">
        <w:rPr>
          <w:lang w:val="en-GB"/>
          <w:rPrChange w:id="1788" w:author="Arnauld Desprets" w:date="2020-04-07T08:45:00Z">
            <w:rPr/>
          </w:rPrChange>
        </w:rPr>
        <w:t xml:space="preserve">In the New LoopBack Model dialog, enter </w:t>
      </w:r>
      <w:r w:rsidRPr="00A46BE2">
        <w:rPr>
          <w:rStyle w:val="Strong"/>
          <w:lang w:val="en-GB"/>
          <w:rPrChange w:id="1789" w:author="Arnauld Desprets" w:date="2020-04-07T08:45:00Z">
            <w:rPr>
              <w:rStyle w:val="Strong"/>
            </w:rPr>
          </w:rPrChange>
        </w:rPr>
        <w:t>Customer</w:t>
      </w:r>
      <w:r w:rsidRPr="00A46BE2">
        <w:rPr>
          <w:lang w:val="en-GB"/>
          <w:rPrChange w:id="1790" w:author="Arnauld Desprets" w:date="2020-04-07T08:45:00Z">
            <w:rPr/>
          </w:rPrChange>
        </w:rPr>
        <w:t xml:space="preserve"> as the model name, then click the New button.</w:t>
      </w:r>
    </w:p>
    <w:p w14:paraId="7C781240" w14:textId="77777777" w:rsidR="00D0102B" w:rsidRPr="00A46BE2" w:rsidRDefault="00D0102B" w:rsidP="007A0802">
      <w:pPr>
        <w:pStyle w:val="NormalWeb"/>
        <w:numPr>
          <w:ilvl w:val="0"/>
          <w:numId w:val="45"/>
        </w:numPr>
        <w:rPr>
          <w:lang w:val="en-GB"/>
          <w:rPrChange w:id="1791" w:author="Arnauld Desprets" w:date="2020-04-07T08:45:00Z">
            <w:rPr/>
          </w:rPrChange>
        </w:rPr>
      </w:pPr>
      <w:r w:rsidRPr="00A46BE2">
        <w:rPr>
          <w:lang w:val="en-GB"/>
          <w:rPrChange w:id="1792" w:author="Arnauld Desprets" w:date="2020-04-07T08:45:00Z">
            <w:rPr/>
          </w:rPrChange>
        </w:rPr>
        <w:t xml:space="preserve">When the Model edit page for the item model displays, select the </w:t>
      </w:r>
      <w:proofErr w:type="spellStart"/>
      <w:r w:rsidRPr="00A46BE2">
        <w:rPr>
          <w:rStyle w:val="Strong"/>
          <w:lang w:val="en-GB"/>
          <w:rPrChange w:id="1793" w:author="Arnauld Desprets" w:date="2020-04-07T08:45:00Z">
            <w:rPr>
              <w:rStyle w:val="Strong"/>
            </w:rPr>
          </w:rPrChange>
        </w:rPr>
        <w:t>db</w:t>
      </w:r>
      <w:proofErr w:type="spellEnd"/>
      <w:r w:rsidRPr="00A46BE2">
        <w:rPr>
          <w:lang w:val="en-GB"/>
          <w:rPrChange w:id="1794" w:author="Arnauld Desprets" w:date="2020-04-07T08:45:00Z">
            <w:rPr/>
          </w:rPrChange>
        </w:rPr>
        <w:t xml:space="preserve"> Data Source:</w:t>
      </w:r>
    </w:p>
    <w:p w14:paraId="25610D60" w14:textId="77777777" w:rsidR="00D0102B" w:rsidRPr="00A46BE2" w:rsidRDefault="00D0102B" w:rsidP="00D0102B">
      <w:pPr>
        <w:pStyle w:val="NormalWeb"/>
        <w:rPr>
          <w:lang w:val="en-GB"/>
          <w:rPrChange w:id="1795" w:author="Arnauld Desprets" w:date="2020-04-07T08:45:00Z">
            <w:rPr/>
          </w:rPrChange>
        </w:rPr>
      </w:pPr>
      <w:r w:rsidRPr="00A46BE2">
        <w:rPr>
          <w:lang w:val="en-GB"/>
          <w:rPrChange w:id="1796" w:author="Arnauld Desprets" w:date="2020-04-07T08:45:00Z">
            <w:rPr/>
          </w:rPrChange>
        </w:rPr>
        <w:t>####Create Properties for the Customer Model</w:t>
      </w:r>
    </w:p>
    <w:p w14:paraId="174AD38D" w14:textId="77777777" w:rsidR="00D0102B" w:rsidRPr="00A46BE2" w:rsidRDefault="00D0102B" w:rsidP="00D0102B">
      <w:pPr>
        <w:pStyle w:val="NormalWeb"/>
        <w:rPr>
          <w:lang w:val="en-GB"/>
          <w:rPrChange w:id="1797" w:author="Arnauld Desprets" w:date="2020-04-07T08:45:00Z">
            <w:rPr/>
          </w:rPrChange>
        </w:rPr>
      </w:pPr>
      <w:r w:rsidRPr="00A46BE2">
        <w:rPr>
          <w:lang w:val="en-GB"/>
          <w:rPrChange w:id="1798" w:author="Arnauld Desprets" w:date="2020-04-07T08:45:00Z">
            <w:rPr/>
          </w:rPrChange>
        </w:rPr>
        <w:t xml:space="preserve">The </w:t>
      </w:r>
      <w:r w:rsidRPr="00A46BE2">
        <w:rPr>
          <w:rStyle w:val="HTMLCode"/>
          <w:lang w:val="en-GB"/>
          <w:rPrChange w:id="1799" w:author="Arnauld Desprets" w:date="2020-04-07T08:45:00Z">
            <w:rPr>
              <w:rStyle w:val="HTMLCode"/>
            </w:rPr>
          </w:rPrChange>
        </w:rPr>
        <w:t>Customer</w:t>
      </w:r>
      <w:r w:rsidRPr="00A46BE2">
        <w:rPr>
          <w:lang w:val="en-GB"/>
          <w:rPrChange w:id="1800" w:author="Arnauld Desprets" w:date="2020-04-07T08:45:00Z">
            <w:rPr/>
          </w:rPrChange>
        </w:rPr>
        <w:t xml:space="preserve"> table in the database has 6 columns that will need to </w:t>
      </w:r>
      <w:proofErr w:type="gramStart"/>
      <w:r w:rsidRPr="00A46BE2">
        <w:rPr>
          <w:lang w:val="en-GB"/>
          <w:rPrChange w:id="1801" w:author="Arnauld Desprets" w:date="2020-04-07T08:45:00Z">
            <w:rPr/>
          </w:rPrChange>
        </w:rPr>
        <w:t>mapped</w:t>
      </w:r>
      <w:proofErr w:type="gramEnd"/>
      <w:r w:rsidRPr="00A46BE2">
        <w:rPr>
          <w:lang w:val="en-GB"/>
          <w:rPrChange w:id="1802" w:author="Arnauld Desprets" w:date="2020-04-07T08:45:00Z">
            <w:rPr/>
          </w:rPrChange>
        </w:rPr>
        <w:t xml:space="preserve"> as well. To start creating properties for the item model:</w:t>
      </w:r>
    </w:p>
    <w:p w14:paraId="2CA27A20" w14:textId="77777777" w:rsidR="00D0102B" w:rsidRPr="00A46BE2" w:rsidRDefault="00D0102B" w:rsidP="007A0802">
      <w:pPr>
        <w:pStyle w:val="NormalWeb"/>
        <w:numPr>
          <w:ilvl w:val="0"/>
          <w:numId w:val="46"/>
        </w:numPr>
        <w:rPr>
          <w:lang w:val="en-GB"/>
          <w:rPrChange w:id="1803" w:author="Arnauld Desprets" w:date="2020-04-07T08:45:00Z">
            <w:rPr/>
          </w:rPrChange>
        </w:rPr>
      </w:pPr>
      <w:r w:rsidRPr="00A46BE2">
        <w:rPr>
          <w:lang w:val="en-GB"/>
          <w:rPrChange w:id="1804" w:author="Arnauld Desprets" w:date="2020-04-07T08:45:00Z">
            <w:rPr/>
          </w:rPrChange>
        </w:rPr>
        <w:t xml:space="preserve">Click the </w:t>
      </w:r>
      <w:r w:rsidRPr="00A46BE2">
        <w:rPr>
          <w:rStyle w:val="HTMLCode"/>
          <w:lang w:val="en-GB"/>
          <w:rPrChange w:id="1805" w:author="Arnauld Desprets" w:date="2020-04-07T08:45:00Z">
            <w:rPr>
              <w:rStyle w:val="HTMLCode"/>
            </w:rPr>
          </w:rPrChange>
        </w:rPr>
        <w:t>+ button</w:t>
      </w:r>
      <w:r w:rsidRPr="00A46BE2">
        <w:rPr>
          <w:lang w:val="en-GB"/>
          <w:rPrChange w:id="1806" w:author="Arnauld Desprets" w:date="2020-04-07T08:45:00Z">
            <w:rPr/>
          </w:rPrChange>
        </w:rPr>
        <w:t xml:space="preserve"> in the Properties section.</w:t>
      </w:r>
    </w:p>
    <w:p w14:paraId="7033F66A" w14:textId="77777777" w:rsidR="00D0102B" w:rsidRPr="00A46BE2" w:rsidRDefault="00D0102B" w:rsidP="007A0802">
      <w:pPr>
        <w:pStyle w:val="NormalWeb"/>
        <w:numPr>
          <w:ilvl w:val="0"/>
          <w:numId w:val="46"/>
        </w:numPr>
        <w:rPr>
          <w:lang w:val="en-GB"/>
          <w:rPrChange w:id="1807" w:author="Arnauld Desprets" w:date="2020-04-07T08:45:00Z">
            <w:rPr/>
          </w:rPrChange>
        </w:rPr>
      </w:pPr>
      <w:r w:rsidRPr="00A46BE2">
        <w:rPr>
          <w:lang w:val="en-GB"/>
          <w:rPrChange w:id="1808" w:author="Arnauld Desprets" w:date="2020-04-07T08:45:00Z">
            <w:rPr/>
          </w:rPrChange>
        </w:rPr>
        <w:t xml:space="preserve">The </w:t>
      </w:r>
      <w:r w:rsidRPr="00A46BE2">
        <w:rPr>
          <w:rStyle w:val="HTMLCode"/>
          <w:lang w:val="en-GB"/>
          <w:rPrChange w:id="1809" w:author="Arnauld Desprets" w:date="2020-04-07T08:45:00Z">
            <w:rPr>
              <w:rStyle w:val="HTMLCode"/>
            </w:rPr>
          </w:rPrChange>
        </w:rPr>
        <w:t>Customer</w:t>
      </w:r>
      <w:r w:rsidRPr="00A46BE2">
        <w:rPr>
          <w:lang w:val="en-GB"/>
          <w:rPrChange w:id="1810" w:author="Arnauld Desprets" w:date="2020-04-07T08:45:00Z">
            <w:rPr/>
          </w:rPrChange>
        </w:rPr>
        <w:t xml:space="preserve"> data model consists of six properties. Use the data below to add each of the properties: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7"/>
        <w:gridCol w:w="1455"/>
        <w:gridCol w:w="759"/>
        <w:gridCol w:w="769"/>
        <w:gridCol w:w="292"/>
        <w:gridCol w:w="567"/>
        <w:gridCol w:w="1122"/>
      </w:tblGrid>
      <w:tr w:rsidR="00D0102B" w:rsidRPr="00A46BE2" w14:paraId="771C8D4B" w14:textId="77777777" w:rsidTr="00D0102B">
        <w:trPr>
          <w:tblHeader/>
          <w:tblCellSpacing w:w="15" w:type="dxa"/>
        </w:trPr>
        <w:tc>
          <w:tcPr>
            <w:tcW w:w="0" w:type="auto"/>
            <w:vAlign w:val="center"/>
            <w:hideMark/>
          </w:tcPr>
          <w:p w14:paraId="148123B7" w14:textId="77777777" w:rsidR="00D0102B" w:rsidRPr="00A46BE2" w:rsidRDefault="00D0102B">
            <w:pPr>
              <w:rPr>
                <w:b/>
                <w:bCs/>
                <w:lang w:val="en-GB"/>
                <w:rPrChange w:id="1811" w:author="Arnauld Desprets" w:date="2020-04-07T08:45:00Z">
                  <w:rPr>
                    <w:b/>
                    <w:bCs/>
                  </w:rPr>
                </w:rPrChange>
              </w:rPr>
            </w:pPr>
            <w:r w:rsidRPr="00A46BE2">
              <w:rPr>
                <w:b/>
                <w:bCs/>
                <w:lang w:val="en-GB"/>
                <w:rPrChange w:id="1812" w:author="Arnauld Desprets" w:date="2020-04-07T08:45:00Z">
                  <w:rPr>
                    <w:b/>
                    <w:bCs/>
                  </w:rPr>
                </w:rPrChange>
              </w:rPr>
              <w:t>Required</w:t>
            </w:r>
          </w:p>
        </w:tc>
        <w:tc>
          <w:tcPr>
            <w:tcW w:w="0" w:type="auto"/>
            <w:vAlign w:val="center"/>
            <w:hideMark/>
          </w:tcPr>
          <w:p w14:paraId="3943E9D7" w14:textId="77777777" w:rsidR="00D0102B" w:rsidRPr="00A46BE2" w:rsidRDefault="00D0102B">
            <w:pPr>
              <w:jc w:val="center"/>
              <w:rPr>
                <w:b/>
                <w:bCs/>
                <w:lang w:val="en-GB"/>
                <w:rPrChange w:id="1813" w:author="Arnauld Desprets" w:date="2020-04-07T08:45:00Z">
                  <w:rPr>
                    <w:b/>
                    <w:bCs/>
                  </w:rPr>
                </w:rPrChange>
              </w:rPr>
            </w:pPr>
            <w:r w:rsidRPr="00A46BE2">
              <w:rPr>
                <w:b/>
                <w:bCs/>
                <w:lang w:val="en-GB"/>
                <w:rPrChange w:id="1814" w:author="Arnauld Desprets" w:date="2020-04-07T08:45:00Z">
                  <w:rPr>
                    <w:b/>
                    <w:bCs/>
                  </w:rPr>
                </w:rPrChange>
              </w:rPr>
              <w:t>Property Name</w:t>
            </w:r>
          </w:p>
        </w:tc>
        <w:tc>
          <w:tcPr>
            <w:tcW w:w="0" w:type="auto"/>
            <w:vAlign w:val="center"/>
            <w:hideMark/>
          </w:tcPr>
          <w:p w14:paraId="7D6EA615" w14:textId="77777777" w:rsidR="00D0102B" w:rsidRPr="00A46BE2" w:rsidRDefault="00D0102B">
            <w:pPr>
              <w:jc w:val="right"/>
              <w:rPr>
                <w:b/>
                <w:bCs/>
                <w:lang w:val="en-GB"/>
                <w:rPrChange w:id="1815" w:author="Arnauld Desprets" w:date="2020-04-07T08:45:00Z">
                  <w:rPr>
                    <w:b/>
                    <w:bCs/>
                  </w:rPr>
                </w:rPrChange>
              </w:rPr>
            </w:pPr>
            <w:r w:rsidRPr="00A46BE2">
              <w:rPr>
                <w:b/>
                <w:bCs/>
                <w:lang w:val="en-GB"/>
                <w:rPrChange w:id="1816" w:author="Arnauld Desprets" w:date="2020-04-07T08:45:00Z">
                  <w:rPr>
                    <w:b/>
                    <w:bCs/>
                  </w:rPr>
                </w:rPrChange>
              </w:rPr>
              <w:t>Is Array</w:t>
            </w:r>
          </w:p>
        </w:tc>
        <w:tc>
          <w:tcPr>
            <w:tcW w:w="0" w:type="auto"/>
            <w:vAlign w:val="center"/>
            <w:hideMark/>
          </w:tcPr>
          <w:p w14:paraId="18E670B0" w14:textId="77777777" w:rsidR="00D0102B" w:rsidRPr="00A46BE2" w:rsidRDefault="00D0102B">
            <w:pPr>
              <w:jc w:val="right"/>
              <w:rPr>
                <w:b/>
                <w:bCs/>
                <w:lang w:val="en-GB"/>
                <w:rPrChange w:id="1817" w:author="Arnauld Desprets" w:date="2020-04-07T08:45:00Z">
                  <w:rPr>
                    <w:b/>
                    <w:bCs/>
                  </w:rPr>
                </w:rPrChange>
              </w:rPr>
            </w:pPr>
            <w:r w:rsidRPr="00A46BE2">
              <w:rPr>
                <w:b/>
                <w:bCs/>
                <w:lang w:val="en-GB"/>
                <w:rPrChange w:id="1818" w:author="Arnauld Desprets" w:date="2020-04-07T08:45:00Z">
                  <w:rPr>
                    <w:b/>
                    <w:bCs/>
                  </w:rPr>
                </w:rPrChange>
              </w:rPr>
              <w:t>Type</w:t>
            </w:r>
          </w:p>
        </w:tc>
        <w:tc>
          <w:tcPr>
            <w:tcW w:w="0" w:type="auto"/>
            <w:vAlign w:val="center"/>
            <w:hideMark/>
          </w:tcPr>
          <w:p w14:paraId="5B7DC98E" w14:textId="77777777" w:rsidR="00D0102B" w:rsidRPr="00A46BE2" w:rsidRDefault="00D0102B">
            <w:pPr>
              <w:jc w:val="right"/>
              <w:rPr>
                <w:b/>
                <w:bCs/>
                <w:lang w:val="en-GB"/>
                <w:rPrChange w:id="1819" w:author="Arnauld Desprets" w:date="2020-04-07T08:45:00Z">
                  <w:rPr>
                    <w:b/>
                    <w:bCs/>
                  </w:rPr>
                </w:rPrChange>
              </w:rPr>
            </w:pPr>
            <w:r w:rsidRPr="00A46BE2">
              <w:rPr>
                <w:b/>
                <w:bCs/>
                <w:lang w:val="en-GB"/>
                <w:rPrChange w:id="1820" w:author="Arnauld Desprets" w:date="2020-04-07T08:45:00Z">
                  <w:rPr>
                    <w:b/>
                    <w:bCs/>
                  </w:rPr>
                </w:rPrChange>
              </w:rPr>
              <w:t>ID</w:t>
            </w:r>
          </w:p>
        </w:tc>
        <w:tc>
          <w:tcPr>
            <w:tcW w:w="0" w:type="auto"/>
            <w:vAlign w:val="center"/>
            <w:hideMark/>
          </w:tcPr>
          <w:p w14:paraId="03AA4094" w14:textId="77777777" w:rsidR="00D0102B" w:rsidRPr="00A46BE2" w:rsidRDefault="00D0102B">
            <w:pPr>
              <w:jc w:val="right"/>
              <w:rPr>
                <w:b/>
                <w:bCs/>
                <w:lang w:val="en-GB"/>
                <w:rPrChange w:id="1821" w:author="Arnauld Desprets" w:date="2020-04-07T08:45:00Z">
                  <w:rPr>
                    <w:b/>
                    <w:bCs/>
                  </w:rPr>
                </w:rPrChange>
              </w:rPr>
            </w:pPr>
            <w:r w:rsidRPr="00A46BE2">
              <w:rPr>
                <w:b/>
                <w:bCs/>
                <w:lang w:val="en-GB"/>
                <w:rPrChange w:id="1822" w:author="Arnauld Desprets" w:date="2020-04-07T08:45:00Z">
                  <w:rPr>
                    <w:b/>
                    <w:bCs/>
                  </w:rPr>
                </w:rPrChange>
              </w:rPr>
              <w:t>Index</w:t>
            </w:r>
          </w:p>
        </w:tc>
        <w:tc>
          <w:tcPr>
            <w:tcW w:w="0" w:type="auto"/>
            <w:vAlign w:val="center"/>
            <w:hideMark/>
          </w:tcPr>
          <w:p w14:paraId="357C2823" w14:textId="77777777" w:rsidR="00D0102B" w:rsidRPr="00A46BE2" w:rsidRDefault="00D0102B">
            <w:pPr>
              <w:jc w:val="right"/>
              <w:rPr>
                <w:b/>
                <w:bCs/>
                <w:lang w:val="en-GB"/>
                <w:rPrChange w:id="1823" w:author="Arnauld Desprets" w:date="2020-04-07T08:45:00Z">
                  <w:rPr>
                    <w:b/>
                    <w:bCs/>
                  </w:rPr>
                </w:rPrChange>
              </w:rPr>
            </w:pPr>
            <w:r w:rsidRPr="00A46BE2">
              <w:rPr>
                <w:b/>
                <w:bCs/>
                <w:lang w:val="en-GB"/>
                <w:rPrChange w:id="1824" w:author="Arnauld Desprets" w:date="2020-04-07T08:45:00Z">
                  <w:rPr>
                    <w:b/>
                    <w:bCs/>
                  </w:rPr>
                </w:rPrChange>
              </w:rPr>
              <w:t>Description</w:t>
            </w:r>
          </w:p>
        </w:tc>
      </w:tr>
      <w:tr w:rsidR="00D0102B" w:rsidRPr="00A46BE2" w14:paraId="07B39BD8" w14:textId="77777777" w:rsidTr="00D0102B">
        <w:trPr>
          <w:tblCellSpacing w:w="15" w:type="dxa"/>
        </w:trPr>
        <w:tc>
          <w:tcPr>
            <w:tcW w:w="0" w:type="auto"/>
            <w:vAlign w:val="center"/>
            <w:hideMark/>
          </w:tcPr>
          <w:p w14:paraId="1D657A7F" w14:textId="77777777" w:rsidR="00D0102B" w:rsidRPr="00A46BE2" w:rsidRDefault="00D0102B">
            <w:pPr>
              <w:rPr>
                <w:lang w:val="en-GB"/>
                <w:rPrChange w:id="1825" w:author="Arnauld Desprets" w:date="2020-04-07T08:45:00Z">
                  <w:rPr/>
                </w:rPrChange>
              </w:rPr>
            </w:pPr>
            <w:r w:rsidRPr="00A46BE2">
              <w:rPr>
                <w:lang w:val="en-GB"/>
                <w:rPrChange w:id="1826" w:author="Arnauld Desprets" w:date="2020-04-07T08:45:00Z">
                  <w:rPr/>
                </w:rPrChange>
              </w:rPr>
              <w:t>yes</w:t>
            </w:r>
          </w:p>
        </w:tc>
        <w:tc>
          <w:tcPr>
            <w:tcW w:w="0" w:type="auto"/>
            <w:vAlign w:val="center"/>
            <w:hideMark/>
          </w:tcPr>
          <w:p w14:paraId="5919248A" w14:textId="77777777" w:rsidR="00D0102B" w:rsidRPr="00A46BE2" w:rsidRDefault="00D0102B">
            <w:pPr>
              <w:jc w:val="center"/>
              <w:rPr>
                <w:lang w:val="en-GB"/>
                <w:rPrChange w:id="1827" w:author="Arnauld Desprets" w:date="2020-04-07T08:45:00Z">
                  <w:rPr/>
                </w:rPrChange>
              </w:rPr>
            </w:pPr>
            <w:r w:rsidRPr="00A46BE2">
              <w:rPr>
                <w:lang w:val="en-GB"/>
                <w:rPrChange w:id="1828" w:author="Arnauld Desprets" w:date="2020-04-07T08:45:00Z">
                  <w:rPr/>
                </w:rPrChange>
              </w:rPr>
              <w:t>name</w:t>
            </w:r>
          </w:p>
        </w:tc>
        <w:tc>
          <w:tcPr>
            <w:tcW w:w="0" w:type="auto"/>
            <w:vAlign w:val="center"/>
            <w:hideMark/>
          </w:tcPr>
          <w:p w14:paraId="349BAA22" w14:textId="77777777" w:rsidR="00D0102B" w:rsidRPr="00A46BE2" w:rsidRDefault="00D0102B">
            <w:pPr>
              <w:jc w:val="right"/>
              <w:rPr>
                <w:lang w:val="en-GB"/>
                <w:rPrChange w:id="1829" w:author="Arnauld Desprets" w:date="2020-04-07T08:45:00Z">
                  <w:rPr/>
                </w:rPrChange>
              </w:rPr>
            </w:pPr>
            <w:r w:rsidRPr="00A46BE2">
              <w:rPr>
                <w:lang w:val="en-GB"/>
                <w:rPrChange w:id="1830" w:author="Arnauld Desprets" w:date="2020-04-07T08:45:00Z">
                  <w:rPr/>
                </w:rPrChange>
              </w:rPr>
              <w:t>no</w:t>
            </w:r>
          </w:p>
        </w:tc>
        <w:tc>
          <w:tcPr>
            <w:tcW w:w="0" w:type="auto"/>
            <w:vAlign w:val="center"/>
            <w:hideMark/>
          </w:tcPr>
          <w:p w14:paraId="52DAB8AF" w14:textId="77777777" w:rsidR="00D0102B" w:rsidRPr="00A46BE2" w:rsidRDefault="00D0102B">
            <w:pPr>
              <w:jc w:val="right"/>
              <w:rPr>
                <w:lang w:val="en-GB"/>
                <w:rPrChange w:id="1831" w:author="Arnauld Desprets" w:date="2020-04-07T08:45:00Z">
                  <w:rPr/>
                </w:rPrChange>
              </w:rPr>
            </w:pPr>
            <w:r w:rsidRPr="00A46BE2">
              <w:rPr>
                <w:lang w:val="en-GB"/>
                <w:rPrChange w:id="1832" w:author="Arnauld Desprets" w:date="2020-04-07T08:45:00Z">
                  <w:rPr/>
                </w:rPrChange>
              </w:rPr>
              <w:t>String</w:t>
            </w:r>
          </w:p>
        </w:tc>
        <w:tc>
          <w:tcPr>
            <w:tcW w:w="0" w:type="auto"/>
            <w:vAlign w:val="center"/>
            <w:hideMark/>
          </w:tcPr>
          <w:p w14:paraId="2BEC05B7" w14:textId="77777777" w:rsidR="00D0102B" w:rsidRPr="00A46BE2" w:rsidRDefault="00D0102B">
            <w:pPr>
              <w:jc w:val="right"/>
              <w:rPr>
                <w:lang w:val="en-GB"/>
                <w:rPrChange w:id="1833" w:author="Arnauld Desprets" w:date="2020-04-07T08:45:00Z">
                  <w:rPr/>
                </w:rPrChange>
              </w:rPr>
            </w:pPr>
            <w:r w:rsidRPr="00A46BE2">
              <w:rPr>
                <w:lang w:val="en-GB"/>
                <w:rPrChange w:id="1834" w:author="Arnauld Desprets" w:date="2020-04-07T08:45:00Z">
                  <w:rPr/>
                </w:rPrChange>
              </w:rPr>
              <w:t>no</w:t>
            </w:r>
          </w:p>
        </w:tc>
        <w:tc>
          <w:tcPr>
            <w:tcW w:w="0" w:type="auto"/>
            <w:vAlign w:val="center"/>
            <w:hideMark/>
          </w:tcPr>
          <w:p w14:paraId="18A405CA" w14:textId="77777777" w:rsidR="00D0102B" w:rsidRPr="00A46BE2" w:rsidRDefault="00D0102B">
            <w:pPr>
              <w:jc w:val="right"/>
              <w:rPr>
                <w:lang w:val="en-GB"/>
                <w:rPrChange w:id="1835" w:author="Arnauld Desprets" w:date="2020-04-07T08:45:00Z">
                  <w:rPr/>
                </w:rPrChange>
              </w:rPr>
            </w:pPr>
            <w:r w:rsidRPr="00A46BE2">
              <w:rPr>
                <w:lang w:val="en-GB"/>
                <w:rPrChange w:id="1836" w:author="Arnauld Desprets" w:date="2020-04-07T08:45:00Z">
                  <w:rPr/>
                </w:rPrChange>
              </w:rPr>
              <w:t>no</w:t>
            </w:r>
          </w:p>
        </w:tc>
        <w:tc>
          <w:tcPr>
            <w:tcW w:w="0" w:type="auto"/>
            <w:vAlign w:val="center"/>
            <w:hideMark/>
          </w:tcPr>
          <w:p w14:paraId="677ED4B9" w14:textId="77777777" w:rsidR="00D0102B" w:rsidRPr="00A46BE2" w:rsidRDefault="00D0102B">
            <w:pPr>
              <w:jc w:val="right"/>
              <w:rPr>
                <w:lang w:val="en-GB"/>
                <w:rPrChange w:id="1837" w:author="Arnauld Desprets" w:date="2020-04-07T08:45:00Z">
                  <w:rPr/>
                </w:rPrChange>
              </w:rPr>
            </w:pPr>
            <w:r w:rsidRPr="00A46BE2">
              <w:rPr>
                <w:lang w:val="en-GB"/>
                <w:rPrChange w:id="1838" w:author="Arnauld Desprets" w:date="2020-04-07T08:45:00Z">
                  <w:rPr/>
                </w:rPrChange>
              </w:rPr>
              <w:t>Name</w:t>
            </w:r>
          </w:p>
        </w:tc>
      </w:tr>
      <w:tr w:rsidR="00D0102B" w:rsidRPr="00A46BE2" w14:paraId="5BD45608" w14:textId="77777777" w:rsidTr="00D0102B">
        <w:trPr>
          <w:tblCellSpacing w:w="15" w:type="dxa"/>
        </w:trPr>
        <w:tc>
          <w:tcPr>
            <w:tcW w:w="0" w:type="auto"/>
            <w:vAlign w:val="center"/>
            <w:hideMark/>
          </w:tcPr>
          <w:p w14:paraId="106E70C2" w14:textId="77777777" w:rsidR="00D0102B" w:rsidRPr="00A46BE2" w:rsidRDefault="00D0102B">
            <w:pPr>
              <w:rPr>
                <w:lang w:val="en-GB"/>
                <w:rPrChange w:id="1839" w:author="Arnauld Desprets" w:date="2020-04-07T08:45:00Z">
                  <w:rPr/>
                </w:rPrChange>
              </w:rPr>
            </w:pPr>
            <w:r w:rsidRPr="00A46BE2">
              <w:rPr>
                <w:lang w:val="en-GB"/>
                <w:rPrChange w:id="1840" w:author="Arnauld Desprets" w:date="2020-04-07T08:45:00Z">
                  <w:rPr/>
                </w:rPrChange>
              </w:rPr>
              <w:t>yes</w:t>
            </w:r>
          </w:p>
        </w:tc>
        <w:tc>
          <w:tcPr>
            <w:tcW w:w="0" w:type="auto"/>
            <w:vAlign w:val="center"/>
            <w:hideMark/>
          </w:tcPr>
          <w:p w14:paraId="77E87A4C" w14:textId="77777777" w:rsidR="00D0102B" w:rsidRPr="00A46BE2" w:rsidRDefault="00D0102B">
            <w:pPr>
              <w:jc w:val="center"/>
              <w:rPr>
                <w:lang w:val="en-GB"/>
                <w:rPrChange w:id="1841" w:author="Arnauld Desprets" w:date="2020-04-07T08:45:00Z">
                  <w:rPr/>
                </w:rPrChange>
              </w:rPr>
            </w:pPr>
            <w:r w:rsidRPr="00A46BE2">
              <w:rPr>
                <w:lang w:val="en-GB"/>
                <w:rPrChange w:id="1842" w:author="Arnauld Desprets" w:date="2020-04-07T08:45:00Z">
                  <w:rPr/>
                </w:rPrChange>
              </w:rPr>
              <w:t>age</w:t>
            </w:r>
          </w:p>
        </w:tc>
        <w:tc>
          <w:tcPr>
            <w:tcW w:w="0" w:type="auto"/>
            <w:vAlign w:val="center"/>
            <w:hideMark/>
          </w:tcPr>
          <w:p w14:paraId="2CA89BD0" w14:textId="77777777" w:rsidR="00D0102B" w:rsidRPr="00A46BE2" w:rsidRDefault="00D0102B">
            <w:pPr>
              <w:jc w:val="right"/>
              <w:rPr>
                <w:lang w:val="en-GB"/>
                <w:rPrChange w:id="1843" w:author="Arnauld Desprets" w:date="2020-04-07T08:45:00Z">
                  <w:rPr/>
                </w:rPrChange>
              </w:rPr>
            </w:pPr>
            <w:r w:rsidRPr="00A46BE2">
              <w:rPr>
                <w:lang w:val="en-GB"/>
                <w:rPrChange w:id="1844" w:author="Arnauld Desprets" w:date="2020-04-07T08:45:00Z">
                  <w:rPr/>
                </w:rPrChange>
              </w:rPr>
              <w:t>no</w:t>
            </w:r>
          </w:p>
        </w:tc>
        <w:tc>
          <w:tcPr>
            <w:tcW w:w="0" w:type="auto"/>
            <w:vAlign w:val="center"/>
            <w:hideMark/>
          </w:tcPr>
          <w:p w14:paraId="5B6E4B1C" w14:textId="77777777" w:rsidR="00D0102B" w:rsidRPr="00A46BE2" w:rsidRDefault="00D0102B">
            <w:pPr>
              <w:jc w:val="right"/>
              <w:rPr>
                <w:lang w:val="en-GB"/>
                <w:rPrChange w:id="1845" w:author="Arnauld Desprets" w:date="2020-04-07T08:45:00Z">
                  <w:rPr/>
                </w:rPrChange>
              </w:rPr>
            </w:pPr>
            <w:r w:rsidRPr="00A46BE2">
              <w:rPr>
                <w:lang w:val="en-GB"/>
                <w:rPrChange w:id="1846" w:author="Arnauld Desprets" w:date="2020-04-07T08:45:00Z">
                  <w:rPr/>
                </w:rPrChange>
              </w:rPr>
              <w:t>number</w:t>
            </w:r>
          </w:p>
        </w:tc>
        <w:tc>
          <w:tcPr>
            <w:tcW w:w="0" w:type="auto"/>
            <w:vAlign w:val="center"/>
            <w:hideMark/>
          </w:tcPr>
          <w:p w14:paraId="31445521" w14:textId="77777777" w:rsidR="00D0102B" w:rsidRPr="00A46BE2" w:rsidRDefault="00D0102B">
            <w:pPr>
              <w:jc w:val="right"/>
              <w:rPr>
                <w:lang w:val="en-GB"/>
                <w:rPrChange w:id="1847" w:author="Arnauld Desprets" w:date="2020-04-07T08:45:00Z">
                  <w:rPr/>
                </w:rPrChange>
              </w:rPr>
            </w:pPr>
            <w:r w:rsidRPr="00A46BE2">
              <w:rPr>
                <w:lang w:val="en-GB"/>
                <w:rPrChange w:id="1848" w:author="Arnauld Desprets" w:date="2020-04-07T08:45:00Z">
                  <w:rPr/>
                </w:rPrChange>
              </w:rPr>
              <w:t>no</w:t>
            </w:r>
          </w:p>
        </w:tc>
        <w:tc>
          <w:tcPr>
            <w:tcW w:w="0" w:type="auto"/>
            <w:vAlign w:val="center"/>
            <w:hideMark/>
          </w:tcPr>
          <w:p w14:paraId="2582924E" w14:textId="77777777" w:rsidR="00D0102B" w:rsidRPr="00A46BE2" w:rsidRDefault="00D0102B">
            <w:pPr>
              <w:jc w:val="right"/>
              <w:rPr>
                <w:lang w:val="en-GB"/>
                <w:rPrChange w:id="1849" w:author="Arnauld Desprets" w:date="2020-04-07T08:45:00Z">
                  <w:rPr/>
                </w:rPrChange>
              </w:rPr>
            </w:pPr>
            <w:r w:rsidRPr="00A46BE2">
              <w:rPr>
                <w:lang w:val="en-GB"/>
                <w:rPrChange w:id="1850" w:author="Arnauld Desprets" w:date="2020-04-07T08:45:00Z">
                  <w:rPr/>
                </w:rPrChange>
              </w:rPr>
              <w:t>no</w:t>
            </w:r>
          </w:p>
        </w:tc>
        <w:tc>
          <w:tcPr>
            <w:tcW w:w="0" w:type="auto"/>
            <w:vAlign w:val="center"/>
            <w:hideMark/>
          </w:tcPr>
          <w:p w14:paraId="1D338079" w14:textId="77777777" w:rsidR="00D0102B" w:rsidRPr="00A46BE2" w:rsidRDefault="00D0102B">
            <w:pPr>
              <w:jc w:val="right"/>
              <w:rPr>
                <w:lang w:val="en-GB"/>
                <w:rPrChange w:id="1851" w:author="Arnauld Desprets" w:date="2020-04-07T08:45:00Z">
                  <w:rPr/>
                </w:rPrChange>
              </w:rPr>
            </w:pPr>
            <w:r w:rsidRPr="00A46BE2">
              <w:rPr>
                <w:lang w:val="en-GB"/>
                <w:rPrChange w:id="1852" w:author="Arnauld Desprets" w:date="2020-04-07T08:45:00Z">
                  <w:rPr/>
                </w:rPrChange>
              </w:rPr>
              <w:t>Age</w:t>
            </w:r>
          </w:p>
        </w:tc>
      </w:tr>
    </w:tbl>
    <w:p w14:paraId="7BF553F5" w14:textId="77777777" w:rsidR="00D0102B" w:rsidRPr="00A46BE2" w:rsidRDefault="00D0102B" w:rsidP="007A0802">
      <w:pPr>
        <w:numPr>
          <w:ilvl w:val="0"/>
          <w:numId w:val="47"/>
        </w:numPr>
        <w:spacing w:before="100" w:beforeAutospacing="1" w:after="100" w:afterAutospacing="1" w:line="240" w:lineRule="auto"/>
        <w:rPr>
          <w:lang w:val="en-GB"/>
          <w:rPrChange w:id="1853" w:author="Arnauld Desprets" w:date="2020-04-07T08:45:00Z">
            <w:rPr/>
          </w:rPrChange>
        </w:rPr>
      </w:pPr>
      <w:r w:rsidRPr="00A46BE2">
        <w:rPr>
          <w:lang w:val="en-GB"/>
          <w:rPrChange w:id="1854" w:author="Arnauld Desprets" w:date="2020-04-07T08:45:00Z">
            <w:rPr/>
          </w:rPrChange>
        </w:rPr>
        <w:t xml:space="preserve">Scroll to the top of the page and click the </w:t>
      </w:r>
      <w:r w:rsidRPr="00A46BE2">
        <w:rPr>
          <w:rStyle w:val="Strong"/>
          <w:lang w:val="en-GB"/>
          <w:rPrChange w:id="1855" w:author="Arnauld Desprets" w:date="2020-04-07T08:45:00Z">
            <w:rPr>
              <w:rStyle w:val="Strong"/>
            </w:rPr>
          </w:rPrChange>
        </w:rPr>
        <w:t>Save button</w:t>
      </w:r>
      <w:r w:rsidRPr="00A46BE2">
        <w:rPr>
          <w:lang w:val="en-GB"/>
          <w:rPrChange w:id="1856" w:author="Arnauld Desprets" w:date="2020-04-07T08:45:00Z">
            <w:rPr/>
          </w:rPrChange>
        </w:rPr>
        <w:t xml:space="preserve"> to save the data model.</w:t>
      </w:r>
    </w:p>
    <w:p w14:paraId="0DA2E328" w14:textId="6142B2CC" w:rsidR="00D0102B" w:rsidRPr="00A46BE2" w:rsidRDefault="00D0102B" w:rsidP="00D0102B">
      <w:pPr>
        <w:pStyle w:val="NormalWeb"/>
        <w:rPr>
          <w:lang w:val="en-GB"/>
          <w:rPrChange w:id="1857" w:author="Arnauld Desprets" w:date="2020-04-07T08:45:00Z">
            <w:rPr/>
          </w:rPrChange>
        </w:rPr>
      </w:pPr>
      <w:r w:rsidRPr="00A46BE2">
        <w:rPr>
          <w:noProof/>
          <w:color w:val="0000FF"/>
          <w:lang w:val="en-GB"/>
          <w:rPrChange w:id="1858" w:author="Arnauld Desprets" w:date="2020-04-07T08:45:00Z">
            <w:rPr>
              <w:noProof/>
              <w:color w:val="0000FF"/>
            </w:rPr>
          </w:rPrChange>
        </w:rPr>
        <w:lastRenderedPageBreak/>
        <w:drawing>
          <wp:inline distT="0" distB="0" distL="0" distR="0" wp14:anchorId="7E9F7DD5" wp14:editId="61219AF6">
            <wp:extent cx="5943600" cy="3222625"/>
            <wp:effectExtent l="0" t="0" r="0" b="0"/>
            <wp:docPr id="105" name="Picture 105" descr="All Models">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ll Models">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222625"/>
                    </a:xfrm>
                    <a:prstGeom prst="rect">
                      <a:avLst/>
                    </a:prstGeom>
                    <a:noFill/>
                    <a:ln>
                      <a:noFill/>
                    </a:ln>
                  </pic:spPr>
                </pic:pic>
              </a:graphicData>
            </a:graphic>
          </wp:inline>
        </w:drawing>
      </w:r>
    </w:p>
    <w:p w14:paraId="3CF12077" w14:textId="77777777" w:rsidR="00D0102B" w:rsidRPr="00A46BE2" w:rsidRDefault="00D0102B" w:rsidP="007A0802">
      <w:pPr>
        <w:numPr>
          <w:ilvl w:val="0"/>
          <w:numId w:val="48"/>
        </w:numPr>
        <w:spacing w:before="100" w:beforeAutospacing="1" w:after="100" w:afterAutospacing="1" w:line="240" w:lineRule="auto"/>
        <w:rPr>
          <w:lang w:val="en-GB"/>
          <w:rPrChange w:id="1859" w:author="Arnauld Desprets" w:date="2020-04-07T08:45:00Z">
            <w:rPr/>
          </w:rPrChange>
        </w:rPr>
      </w:pPr>
      <w:r w:rsidRPr="00A46BE2">
        <w:rPr>
          <w:lang w:val="en-GB"/>
          <w:rPrChange w:id="1860" w:author="Arnauld Desprets" w:date="2020-04-07T08:45:00Z">
            <w:rPr/>
          </w:rPrChange>
        </w:rPr>
        <w:t>Click the All Models link to return to the main API Designer page.</w:t>
      </w:r>
    </w:p>
    <w:p w14:paraId="09775225" w14:textId="77777777" w:rsidR="00D0102B" w:rsidRPr="00A46BE2" w:rsidRDefault="00D0102B" w:rsidP="00D0102B">
      <w:pPr>
        <w:pStyle w:val="Heading1"/>
        <w:rPr>
          <w:lang w:val="en-GB"/>
          <w:rPrChange w:id="1861" w:author="Arnauld Desprets" w:date="2020-04-07T08:45:00Z">
            <w:rPr/>
          </w:rPrChange>
        </w:rPr>
      </w:pPr>
      <w:r w:rsidRPr="00A46BE2">
        <w:rPr>
          <w:lang w:val="en-GB"/>
          <w:rPrChange w:id="1862" w:author="Arnauld Desprets" w:date="2020-04-07T08:45:00Z">
            <w:rPr/>
          </w:rPrChange>
        </w:rPr>
        <w:t>Step 12 - Using OAuth to protect your API</w:t>
      </w:r>
    </w:p>
    <w:p w14:paraId="419711E9" w14:textId="77777777" w:rsidR="00D0102B" w:rsidRPr="00A46BE2" w:rsidRDefault="00D0102B" w:rsidP="00D0102B">
      <w:pPr>
        <w:pStyle w:val="NormalWeb"/>
        <w:rPr>
          <w:lang w:val="en-GB"/>
          <w:rPrChange w:id="1863" w:author="Arnauld Desprets" w:date="2020-04-07T08:45:00Z">
            <w:rPr/>
          </w:rPrChange>
        </w:rPr>
      </w:pPr>
      <w:r w:rsidRPr="00A46BE2">
        <w:rPr>
          <w:rStyle w:val="Strong"/>
          <w:lang w:val="en-GB"/>
          <w:rPrChange w:id="1864" w:author="Arnauld Desprets" w:date="2020-04-07T08:45:00Z">
            <w:rPr>
              <w:rStyle w:val="Strong"/>
            </w:rPr>
          </w:rPrChange>
        </w:rPr>
        <w:t>WARNING: The following section is under construction, but I want to show you what is coming soon</w:t>
      </w:r>
    </w:p>
    <w:p w14:paraId="5B96E186" w14:textId="77777777" w:rsidR="00D0102B" w:rsidRPr="00A46BE2" w:rsidRDefault="00D0102B" w:rsidP="00D0102B">
      <w:pPr>
        <w:pStyle w:val="Heading2"/>
        <w:rPr>
          <w:lang w:val="en-GB"/>
          <w:rPrChange w:id="1865" w:author="Arnauld Desprets" w:date="2020-04-07T08:45:00Z">
            <w:rPr/>
          </w:rPrChange>
        </w:rPr>
      </w:pPr>
      <w:r w:rsidRPr="00A46BE2">
        <w:rPr>
          <w:lang w:val="en-GB"/>
          <w:rPrChange w:id="1866" w:author="Arnauld Desprets" w:date="2020-04-07T08:45:00Z">
            <w:rPr/>
          </w:rPrChange>
        </w:rPr>
        <w:t>Introduction</w:t>
      </w:r>
    </w:p>
    <w:p w14:paraId="4656AF44" w14:textId="77777777" w:rsidR="00D0102B" w:rsidRPr="00A46BE2" w:rsidRDefault="00D0102B" w:rsidP="00D0102B">
      <w:pPr>
        <w:pStyle w:val="NormalWeb"/>
        <w:rPr>
          <w:lang w:val="en-GB"/>
          <w:rPrChange w:id="1867" w:author="Arnauld Desprets" w:date="2020-04-07T08:45:00Z">
            <w:rPr/>
          </w:rPrChange>
        </w:rPr>
      </w:pPr>
      <w:r w:rsidRPr="00A46BE2">
        <w:rPr>
          <w:lang w:val="en-GB"/>
          <w:rPrChange w:id="1868" w:author="Arnauld Desprets" w:date="2020-04-07T08:45:00Z">
            <w:rPr/>
          </w:rPrChange>
        </w:rPr>
        <w:t>OAuth - Open Authorization is a great and modern security mechanism. It is used for two main cases: authentication and authorization. The very nice thing with OAuth is that there is a full control on the life of the token (client side or server side), it is possible to refresh the token, meaning being able to recreate an access token without the need of re-entering the user's credentials, it is possible to perform authorization with the notion of scope, it is possible to authorize a third party to access your data without authenticating (or using your credentials) to this third party, it is possible to revoke the token, a lot of very good things. The only limitation was the content of the token regarding the identity of the parties, this is basically a UUID, but this limitation is corrected with OpenID Connect. One difficulty with OAuth is coming from its flexibility, it is so flexible that it implies a lot of various ways to use OAuth, choices to use different grant types, the way to extract the identity, to perform authentication, to control the revocation and introspection, the way the scope and the consents are handled, the redirection, etc …</w:t>
      </w:r>
    </w:p>
    <w:p w14:paraId="068E9887" w14:textId="77777777" w:rsidR="00D0102B" w:rsidRPr="00A46BE2" w:rsidRDefault="00D0102B" w:rsidP="00D0102B">
      <w:pPr>
        <w:pStyle w:val="NormalWeb"/>
        <w:rPr>
          <w:lang w:val="en-GB"/>
          <w:rPrChange w:id="1869" w:author="Arnauld Desprets" w:date="2020-04-07T08:45:00Z">
            <w:rPr/>
          </w:rPrChange>
        </w:rPr>
      </w:pPr>
      <w:r w:rsidRPr="00A46BE2">
        <w:rPr>
          <w:lang w:val="en-GB"/>
          <w:rPrChange w:id="1870" w:author="Arnauld Desprets" w:date="2020-04-07T08:45:00Z">
            <w:rPr/>
          </w:rPrChange>
        </w:rPr>
        <w:t>In the materials, you also find a POSTMAN collection (alongside the environment definitions). You may have to change the env file in order to have it working for your environment.</w:t>
      </w:r>
    </w:p>
    <w:p w14:paraId="277E17D6" w14:textId="43281F3D" w:rsidR="00D0102B" w:rsidRPr="00A46BE2" w:rsidRDefault="00D0102B" w:rsidP="00D0102B">
      <w:pPr>
        <w:pStyle w:val="NormalWeb"/>
        <w:rPr>
          <w:lang w:val="en-GB"/>
          <w:rPrChange w:id="1871" w:author="Arnauld Desprets" w:date="2020-04-07T08:45:00Z">
            <w:rPr/>
          </w:rPrChange>
        </w:rPr>
      </w:pPr>
      <w:r w:rsidRPr="00A46BE2">
        <w:rPr>
          <w:lang w:val="en-GB"/>
          <w:rPrChange w:id="1872" w:author="Arnauld Desprets" w:date="2020-04-07T08:45:00Z">
            <w:rPr/>
          </w:rPrChange>
        </w:rPr>
        <w:lastRenderedPageBreak/>
        <w:t xml:space="preserve">In order to perform all the scenarios below, we are going to use the same API that will be </w:t>
      </w:r>
      <w:del w:id="1873" w:author="Arnauld Desprets" w:date="2020-04-07T08:54:00Z">
        <w:r w:rsidRPr="00A46BE2" w:rsidDel="007E01FF">
          <w:rPr>
            <w:lang w:val="en-GB"/>
            <w:rPrChange w:id="1874" w:author="Arnauld Desprets" w:date="2020-04-07T08:45:00Z">
              <w:rPr/>
            </w:rPrChange>
          </w:rPr>
          <w:delText>versionned</w:delText>
        </w:r>
      </w:del>
      <w:ins w:id="1875" w:author="Arnauld Desprets" w:date="2020-04-07T08:54:00Z">
        <w:r w:rsidR="007E01FF" w:rsidRPr="007E01FF">
          <w:rPr>
            <w:lang w:val="en-GB"/>
          </w:rPr>
          <w:t>versioned</w:t>
        </w:r>
      </w:ins>
      <w:r w:rsidRPr="00A46BE2">
        <w:rPr>
          <w:lang w:val="en-GB"/>
          <w:rPrChange w:id="1876" w:author="Arnauld Desprets" w:date="2020-04-07T08:45:00Z">
            <w:rPr/>
          </w:rPrChange>
        </w:rPr>
        <w:t>, each version will have a different security scheme, and a different path /fakemagento/v, for example, /fakemagento/v1.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3"/>
        <w:gridCol w:w="4067"/>
        <w:gridCol w:w="1526"/>
      </w:tblGrid>
      <w:tr w:rsidR="00D0102B" w:rsidRPr="00A46BE2" w14:paraId="17CC5FF6" w14:textId="77777777" w:rsidTr="00D0102B">
        <w:trPr>
          <w:tblHeader/>
          <w:tblCellSpacing w:w="15" w:type="dxa"/>
        </w:trPr>
        <w:tc>
          <w:tcPr>
            <w:tcW w:w="0" w:type="auto"/>
            <w:vAlign w:val="center"/>
            <w:hideMark/>
          </w:tcPr>
          <w:p w14:paraId="2B652756" w14:textId="77777777" w:rsidR="00D0102B" w:rsidRPr="00A46BE2" w:rsidRDefault="00D0102B">
            <w:pPr>
              <w:jc w:val="center"/>
              <w:rPr>
                <w:b/>
                <w:bCs/>
                <w:lang w:val="en-GB"/>
                <w:rPrChange w:id="1877" w:author="Arnauld Desprets" w:date="2020-04-07T08:45:00Z">
                  <w:rPr>
                    <w:b/>
                    <w:bCs/>
                  </w:rPr>
                </w:rPrChange>
              </w:rPr>
            </w:pPr>
            <w:r w:rsidRPr="00A46BE2">
              <w:rPr>
                <w:b/>
                <w:bCs/>
                <w:lang w:val="en-GB"/>
                <w:rPrChange w:id="1878" w:author="Arnauld Desprets" w:date="2020-04-07T08:45:00Z">
                  <w:rPr>
                    <w:b/>
                    <w:bCs/>
                  </w:rPr>
                </w:rPrChange>
              </w:rPr>
              <w:t>Version</w:t>
            </w:r>
          </w:p>
        </w:tc>
        <w:tc>
          <w:tcPr>
            <w:tcW w:w="0" w:type="auto"/>
            <w:vAlign w:val="center"/>
            <w:hideMark/>
          </w:tcPr>
          <w:p w14:paraId="62A2E9BA" w14:textId="77777777" w:rsidR="00D0102B" w:rsidRPr="00A46BE2" w:rsidRDefault="00D0102B">
            <w:pPr>
              <w:jc w:val="center"/>
              <w:rPr>
                <w:b/>
                <w:bCs/>
                <w:lang w:val="en-GB"/>
                <w:rPrChange w:id="1879" w:author="Arnauld Desprets" w:date="2020-04-07T08:45:00Z">
                  <w:rPr>
                    <w:b/>
                    <w:bCs/>
                  </w:rPr>
                </w:rPrChange>
              </w:rPr>
            </w:pPr>
            <w:r w:rsidRPr="00A46BE2">
              <w:rPr>
                <w:b/>
                <w:bCs/>
                <w:lang w:val="en-GB"/>
                <w:rPrChange w:id="1880" w:author="Arnauld Desprets" w:date="2020-04-07T08:45:00Z">
                  <w:rPr>
                    <w:b/>
                    <w:bCs/>
                  </w:rPr>
                </w:rPrChange>
              </w:rPr>
              <w:t>Security scheme</w:t>
            </w:r>
          </w:p>
        </w:tc>
        <w:tc>
          <w:tcPr>
            <w:tcW w:w="0" w:type="auto"/>
            <w:vAlign w:val="center"/>
            <w:hideMark/>
          </w:tcPr>
          <w:p w14:paraId="1EED7C75" w14:textId="77777777" w:rsidR="00D0102B" w:rsidRPr="00A46BE2" w:rsidRDefault="00D0102B">
            <w:pPr>
              <w:jc w:val="center"/>
              <w:rPr>
                <w:b/>
                <w:bCs/>
                <w:lang w:val="en-GB"/>
                <w:rPrChange w:id="1881" w:author="Arnauld Desprets" w:date="2020-04-07T08:45:00Z">
                  <w:rPr>
                    <w:b/>
                    <w:bCs/>
                  </w:rPr>
                </w:rPrChange>
              </w:rPr>
            </w:pPr>
            <w:r w:rsidRPr="00A46BE2">
              <w:rPr>
                <w:b/>
                <w:bCs/>
                <w:lang w:val="en-GB"/>
                <w:rPrChange w:id="1882" w:author="Arnauld Desprets" w:date="2020-04-07T08:45:00Z">
                  <w:rPr>
                    <w:b/>
                    <w:bCs/>
                  </w:rPr>
                </w:rPrChange>
              </w:rPr>
              <w:t>Referred as</w:t>
            </w:r>
          </w:p>
        </w:tc>
      </w:tr>
      <w:tr w:rsidR="00D0102B" w:rsidRPr="00A46BE2" w14:paraId="0CFE45B3" w14:textId="77777777" w:rsidTr="00D0102B">
        <w:trPr>
          <w:tblCellSpacing w:w="15" w:type="dxa"/>
        </w:trPr>
        <w:tc>
          <w:tcPr>
            <w:tcW w:w="0" w:type="auto"/>
            <w:vAlign w:val="center"/>
            <w:hideMark/>
          </w:tcPr>
          <w:p w14:paraId="168A1079" w14:textId="77777777" w:rsidR="00D0102B" w:rsidRPr="00A46BE2" w:rsidRDefault="00D0102B">
            <w:pPr>
              <w:rPr>
                <w:lang w:val="en-GB"/>
                <w:rPrChange w:id="1883" w:author="Arnauld Desprets" w:date="2020-04-07T08:45:00Z">
                  <w:rPr/>
                </w:rPrChange>
              </w:rPr>
            </w:pPr>
            <w:r w:rsidRPr="00A46BE2">
              <w:rPr>
                <w:lang w:val="en-GB"/>
                <w:rPrChange w:id="1884" w:author="Arnauld Desprets" w:date="2020-04-07T08:45:00Z">
                  <w:rPr/>
                </w:rPrChange>
              </w:rPr>
              <w:t>V1</w:t>
            </w:r>
          </w:p>
        </w:tc>
        <w:tc>
          <w:tcPr>
            <w:tcW w:w="0" w:type="auto"/>
            <w:vAlign w:val="center"/>
            <w:hideMark/>
          </w:tcPr>
          <w:p w14:paraId="49A6BCF6" w14:textId="77777777" w:rsidR="00D0102B" w:rsidRPr="00A46BE2" w:rsidRDefault="00D0102B">
            <w:pPr>
              <w:rPr>
                <w:lang w:val="en-GB"/>
                <w:rPrChange w:id="1885" w:author="Arnauld Desprets" w:date="2020-04-07T08:45:00Z">
                  <w:rPr/>
                </w:rPrChange>
              </w:rPr>
            </w:pPr>
            <w:r w:rsidRPr="00A46BE2">
              <w:rPr>
                <w:lang w:val="en-GB"/>
                <w:rPrChange w:id="1886" w:author="Arnauld Desprets" w:date="2020-04-07T08:45:00Z">
                  <w:rPr/>
                </w:rPrChange>
              </w:rPr>
              <w:t>API Key + Basic Authentication</w:t>
            </w:r>
          </w:p>
        </w:tc>
        <w:tc>
          <w:tcPr>
            <w:tcW w:w="0" w:type="auto"/>
            <w:vAlign w:val="center"/>
            <w:hideMark/>
          </w:tcPr>
          <w:p w14:paraId="1CABFC64" w14:textId="77777777" w:rsidR="00D0102B" w:rsidRPr="00A46BE2" w:rsidRDefault="00D0102B">
            <w:pPr>
              <w:rPr>
                <w:lang w:val="en-GB"/>
                <w:rPrChange w:id="1887" w:author="Arnauld Desprets" w:date="2020-04-07T08:45:00Z">
                  <w:rPr/>
                </w:rPrChange>
              </w:rPr>
            </w:pPr>
          </w:p>
        </w:tc>
      </w:tr>
      <w:tr w:rsidR="00D0102B" w:rsidRPr="00A46BE2" w14:paraId="21A21096" w14:textId="77777777" w:rsidTr="00D0102B">
        <w:trPr>
          <w:tblCellSpacing w:w="15" w:type="dxa"/>
        </w:trPr>
        <w:tc>
          <w:tcPr>
            <w:tcW w:w="0" w:type="auto"/>
            <w:vAlign w:val="center"/>
            <w:hideMark/>
          </w:tcPr>
          <w:p w14:paraId="11C48E71" w14:textId="77777777" w:rsidR="00D0102B" w:rsidRPr="00A46BE2" w:rsidRDefault="00D0102B">
            <w:pPr>
              <w:rPr>
                <w:sz w:val="24"/>
                <w:szCs w:val="24"/>
                <w:lang w:val="en-GB"/>
                <w:rPrChange w:id="1888" w:author="Arnauld Desprets" w:date="2020-04-07T08:45:00Z">
                  <w:rPr>
                    <w:sz w:val="24"/>
                    <w:szCs w:val="24"/>
                  </w:rPr>
                </w:rPrChange>
              </w:rPr>
            </w:pPr>
            <w:r w:rsidRPr="00A46BE2">
              <w:rPr>
                <w:lang w:val="en-GB"/>
                <w:rPrChange w:id="1889" w:author="Arnauld Desprets" w:date="2020-04-07T08:45:00Z">
                  <w:rPr/>
                </w:rPrChange>
              </w:rPr>
              <w:t>V2</w:t>
            </w:r>
          </w:p>
        </w:tc>
        <w:tc>
          <w:tcPr>
            <w:tcW w:w="0" w:type="auto"/>
            <w:vAlign w:val="center"/>
            <w:hideMark/>
          </w:tcPr>
          <w:p w14:paraId="3C99312F" w14:textId="77777777" w:rsidR="00D0102B" w:rsidRPr="00A46BE2" w:rsidRDefault="00D0102B">
            <w:pPr>
              <w:rPr>
                <w:lang w:val="en-GB"/>
                <w:rPrChange w:id="1890" w:author="Arnauld Desprets" w:date="2020-04-07T08:45:00Z">
                  <w:rPr/>
                </w:rPrChange>
              </w:rPr>
            </w:pPr>
            <w:r w:rsidRPr="00A46BE2">
              <w:rPr>
                <w:lang w:val="en-GB"/>
                <w:rPrChange w:id="1891" w:author="Arnauld Desprets" w:date="2020-04-07T08:45:00Z">
                  <w:rPr/>
                </w:rPrChange>
              </w:rPr>
              <w:t>Resource Owner Password Credentials Grant</w:t>
            </w:r>
          </w:p>
        </w:tc>
        <w:tc>
          <w:tcPr>
            <w:tcW w:w="0" w:type="auto"/>
            <w:vAlign w:val="center"/>
            <w:hideMark/>
          </w:tcPr>
          <w:p w14:paraId="5C00B163" w14:textId="77777777" w:rsidR="00D0102B" w:rsidRPr="00A46BE2" w:rsidRDefault="00D0102B">
            <w:pPr>
              <w:rPr>
                <w:lang w:val="en-GB"/>
                <w:rPrChange w:id="1892" w:author="Arnauld Desprets" w:date="2020-04-07T08:45:00Z">
                  <w:rPr/>
                </w:rPrChange>
              </w:rPr>
            </w:pPr>
            <w:r w:rsidRPr="00A46BE2">
              <w:rPr>
                <w:lang w:val="en-GB"/>
                <w:rPrChange w:id="1893" w:author="Arnauld Desprets" w:date="2020-04-07T08:45:00Z">
                  <w:rPr/>
                </w:rPrChange>
              </w:rPr>
              <w:t>Resource owner</w:t>
            </w:r>
          </w:p>
        </w:tc>
      </w:tr>
      <w:tr w:rsidR="00D0102B" w:rsidRPr="00A46BE2" w14:paraId="68E8AE4A" w14:textId="77777777" w:rsidTr="00D0102B">
        <w:trPr>
          <w:tblCellSpacing w:w="15" w:type="dxa"/>
        </w:trPr>
        <w:tc>
          <w:tcPr>
            <w:tcW w:w="0" w:type="auto"/>
            <w:vAlign w:val="center"/>
            <w:hideMark/>
          </w:tcPr>
          <w:p w14:paraId="61631A5D" w14:textId="77777777" w:rsidR="00D0102B" w:rsidRPr="00A46BE2" w:rsidRDefault="00D0102B">
            <w:pPr>
              <w:rPr>
                <w:lang w:val="en-GB"/>
                <w:rPrChange w:id="1894" w:author="Arnauld Desprets" w:date="2020-04-07T08:45:00Z">
                  <w:rPr/>
                </w:rPrChange>
              </w:rPr>
            </w:pPr>
            <w:r w:rsidRPr="00A46BE2">
              <w:rPr>
                <w:lang w:val="en-GB"/>
                <w:rPrChange w:id="1895" w:author="Arnauld Desprets" w:date="2020-04-07T08:45:00Z">
                  <w:rPr/>
                </w:rPrChange>
              </w:rPr>
              <w:t>V3</w:t>
            </w:r>
          </w:p>
        </w:tc>
        <w:tc>
          <w:tcPr>
            <w:tcW w:w="0" w:type="auto"/>
            <w:vAlign w:val="center"/>
            <w:hideMark/>
          </w:tcPr>
          <w:p w14:paraId="31F753C1" w14:textId="77777777" w:rsidR="00D0102B" w:rsidRPr="00A46BE2" w:rsidRDefault="00D0102B">
            <w:pPr>
              <w:rPr>
                <w:lang w:val="en-GB"/>
                <w:rPrChange w:id="1896" w:author="Arnauld Desprets" w:date="2020-04-07T08:45:00Z">
                  <w:rPr/>
                </w:rPrChange>
              </w:rPr>
            </w:pPr>
            <w:r w:rsidRPr="00A46BE2">
              <w:rPr>
                <w:lang w:val="en-GB"/>
                <w:rPrChange w:id="1897" w:author="Arnauld Desprets" w:date="2020-04-07T08:45:00Z">
                  <w:rPr/>
                </w:rPrChange>
              </w:rPr>
              <w:t>Authorization Code grant + OIDC</w:t>
            </w:r>
          </w:p>
        </w:tc>
        <w:tc>
          <w:tcPr>
            <w:tcW w:w="0" w:type="auto"/>
            <w:vAlign w:val="center"/>
            <w:hideMark/>
          </w:tcPr>
          <w:p w14:paraId="7854D127" w14:textId="77777777" w:rsidR="00D0102B" w:rsidRPr="00A46BE2" w:rsidRDefault="00D0102B">
            <w:pPr>
              <w:rPr>
                <w:lang w:val="en-GB"/>
                <w:rPrChange w:id="1898" w:author="Arnauld Desprets" w:date="2020-04-07T08:45:00Z">
                  <w:rPr/>
                </w:rPrChange>
              </w:rPr>
            </w:pPr>
            <w:r w:rsidRPr="00A46BE2">
              <w:rPr>
                <w:lang w:val="en-GB"/>
                <w:rPrChange w:id="1899" w:author="Arnauld Desprets" w:date="2020-04-07T08:45:00Z">
                  <w:rPr/>
                </w:rPrChange>
              </w:rPr>
              <w:t>Access code</w:t>
            </w:r>
          </w:p>
        </w:tc>
      </w:tr>
      <w:tr w:rsidR="00D0102B" w:rsidRPr="00A46BE2" w14:paraId="3AEFDCE2" w14:textId="77777777" w:rsidTr="00D0102B">
        <w:trPr>
          <w:tblCellSpacing w:w="15" w:type="dxa"/>
        </w:trPr>
        <w:tc>
          <w:tcPr>
            <w:tcW w:w="0" w:type="auto"/>
            <w:vAlign w:val="center"/>
            <w:hideMark/>
          </w:tcPr>
          <w:p w14:paraId="41734717" w14:textId="77777777" w:rsidR="00D0102B" w:rsidRPr="00A46BE2" w:rsidRDefault="00D0102B">
            <w:pPr>
              <w:rPr>
                <w:lang w:val="en-GB"/>
                <w:rPrChange w:id="1900" w:author="Arnauld Desprets" w:date="2020-04-07T08:45:00Z">
                  <w:rPr/>
                </w:rPrChange>
              </w:rPr>
            </w:pPr>
            <w:r w:rsidRPr="00A46BE2">
              <w:rPr>
                <w:lang w:val="en-GB"/>
                <w:rPrChange w:id="1901" w:author="Arnauld Desprets" w:date="2020-04-07T08:45:00Z">
                  <w:rPr/>
                </w:rPrChange>
              </w:rPr>
              <w:t>V4</w:t>
            </w:r>
          </w:p>
        </w:tc>
        <w:tc>
          <w:tcPr>
            <w:tcW w:w="0" w:type="auto"/>
            <w:vAlign w:val="center"/>
            <w:hideMark/>
          </w:tcPr>
          <w:p w14:paraId="7E7B2102" w14:textId="77777777" w:rsidR="00D0102B" w:rsidRPr="00A46BE2" w:rsidRDefault="00D0102B">
            <w:pPr>
              <w:rPr>
                <w:lang w:val="en-GB"/>
                <w:rPrChange w:id="1902" w:author="Arnauld Desprets" w:date="2020-04-07T08:45:00Z">
                  <w:rPr/>
                </w:rPrChange>
              </w:rPr>
            </w:pPr>
            <w:r w:rsidRPr="00A46BE2">
              <w:rPr>
                <w:lang w:val="en-GB"/>
                <w:rPrChange w:id="1903" w:author="Arnauld Desprets" w:date="2020-04-07T08:45:00Z">
                  <w:rPr/>
                </w:rPrChange>
              </w:rPr>
              <w:t>Client Credentials grant</w:t>
            </w:r>
          </w:p>
        </w:tc>
        <w:tc>
          <w:tcPr>
            <w:tcW w:w="0" w:type="auto"/>
            <w:vAlign w:val="center"/>
            <w:hideMark/>
          </w:tcPr>
          <w:p w14:paraId="54AE39E5" w14:textId="77777777" w:rsidR="00D0102B" w:rsidRPr="00A46BE2" w:rsidRDefault="00D0102B">
            <w:pPr>
              <w:rPr>
                <w:lang w:val="en-GB"/>
                <w:rPrChange w:id="1904" w:author="Arnauld Desprets" w:date="2020-04-07T08:45:00Z">
                  <w:rPr/>
                </w:rPrChange>
              </w:rPr>
            </w:pPr>
            <w:r w:rsidRPr="00A46BE2">
              <w:rPr>
                <w:lang w:val="en-GB"/>
                <w:rPrChange w:id="1905" w:author="Arnauld Desprets" w:date="2020-04-07T08:45:00Z">
                  <w:rPr/>
                </w:rPrChange>
              </w:rPr>
              <w:t>Application</w:t>
            </w:r>
          </w:p>
        </w:tc>
      </w:tr>
      <w:tr w:rsidR="00D0102B" w:rsidRPr="00A46BE2" w14:paraId="6FEA17E1" w14:textId="77777777" w:rsidTr="00D0102B">
        <w:trPr>
          <w:tblCellSpacing w:w="15" w:type="dxa"/>
        </w:trPr>
        <w:tc>
          <w:tcPr>
            <w:tcW w:w="0" w:type="auto"/>
            <w:vAlign w:val="center"/>
            <w:hideMark/>
          </w:tcPr>
          <w:p w14:paraId="1EF9AA03" w14:textId="77777777" w:rsidR="00D0102B" w:rsidRPr="00A46BE2" w:rsidRDefault="00D0102B">
            <w:pPr>
              <w:rPr>
                <w:lang w:val="en-GB"/>
                <w:rPrChange w:id="1906" w:author="Arnauld Desprets" w:date="2020-04-07T08:45:00Z">
                  <w:rPr/>
                </w:rPrChange>
              </w:rPr>
            </w:pPr>
            <w:r w:rsidRPr="00A46BE2">
              <w:rPr>
                <w:lang w:val="en-GB"/>
                <w:rPrChange w:id="1907" w:author="Arnauld Desprets" w:date="2020-04-07T08:45:00Z">
                  <w:rPr/>
                </w:rPrChange>
              </w:rPr>
              <w:t>V5</w:t>
            </w:r>
          </w:p>
        </w:tc>
        <w:tc>
          <w:tcPr>
            <w:tcW w:w="0" w:type="auto"/>
            <w:vAlign w:val="center"/>
            <w:hideMark/>
          </w:tcPr>
          <w:p w14:paraId="6AFBFBBF" w14:textId="77777777" w:rsidR="00D0102B" w:rsidRPr="00A46BE2" w:rsidRDefault="00D0102B">
            <w:pPr>
              <w:rPr>
                <w:lang w:val="en-GB"/>
                <w:rPrChange w:id="1908" w:author="Arnauld Desprets" w:date="2020-04-07T08:45:00Z">
                  <w:rPr/>
                </w:rPrChange>
              </w:rPr>
            </w:pPr>
            <w:r w:rsidRPr="00A46BE2">
              <w:rPr>
                <w:lang w:val="en-GB"/>
                <w:rPrChange w:id="1909" w:author="Arnauld Desprets" w:date="2020-04-07T08:45:00Z">
                  <w:rPr/>
                </w:rPrChange>
              </w:rPr>
              <w:t>External OAuth Provider</w:t>
            </w:r>
          </w:p>
        </w:tc>
        <w:tc>
          <w:tcPr>
            <w:tcW w:w="0" w:type="auto"/>
            <w:vAlign w:val="center"/>
            <w:hideMark/>
          </w:tcPr>
          <w:p w14:paraId="5FF5B33D" w14:textId="77777777" w:rsidR="00D0102B" w:rsidRPr="00A46BE2" w:rsidRDefault="00D0102B">
            <w:pPr>
              <w:rPr>
                <w:lang w:val="en-GB"/>
                <w:rPrChange w:id="1910" w:author="Arnauld Desprets" w:date="2020-04-07T08:45:00Z">
                  <w:rPr/>
                </w:rPrChange>
              </w:rPr>
            </w:pPr>
          </w:p>
        </w:tc>
      </w:tr>
      <w:tr w:rsidR="00D0102B" w:rsidRPr="00A46BE2" w14:paraId="29464F79" w14:textId="77777777" w:rsidTr="00D0102B">
        <w:trPr>
          <w:tblCellSpacing w:w="15" w:type="dxa"/>
        </w:trPr>
        <w:tc>
          <w:tcPr>
            <w:tcW w:w="0" w:type="auto"/>
            <w:vAlign w:val="center"/>
            <w:hideMark/>
          </w:tcPr>
          <w:p w14:paraId="02A30216" w14:textId="77777777" w:rsidR="00D0102B" w:rsidRPr="00A46BE2" w:rsidRDefault="00D0102B">
            <w:pPr>
              <w:rPr>
                <w:sz w:val="24"/>
                <w:szCs w:val="24"/>
                <w:lang w:val="en-GB"/>
                <w:rPrChange w:id="1911" w:author="Arnauld Desprets" w:date="2020-04-07T08:45:00Z">
                  <w:rPr>
                    <w:sz w:val="24"/>
                    <w:szCs w:val="24"/>
                  </w:rPr>
                </w:rPrChange>
              </w:rPr>
            </w:pPr>
            <w:r w:rsidRPr="00A46BE2">
              <w:rPr>
                <w:lang w:val="en-GB"/>
                <w:rPrChange w:id="1912" w:author="Arnauld Desprets" w:date="2020-04-07T08:45:00Z">
                  <w:rPr/>
                </w:rPrChange>
              </w:rPr>
              <w:t>V6</w:t>
            </w:r>
          </w:p>
        </w:tc>
        <w:tc>
          <w:tcPr>
            <w:tcW w:w="0" w:type="auto"/>
            <w:vAlign w:val="center"/>
            <w:hideMark/>
          </w:tcPr>
          <w:p w14:paraId="4293B679" w14:textId="77777777" w:rsidR="00D0102B" w:rsidRPr="00A46BE2" w:rsidRDefault="00D0102B">
            <w:pPr>
              <w:rPr>
                <w:lang w:val="en-GB"/>
                <w:rPrChange w:id="1913" w:author="Arnauld Desprets" w:date="2020-04-07T08:45:00Z">
                  <w:rPr/>
                </w:rPrChange>
              </w:rPr>
            </w:pPr>
            <w:r w:rsidRPr="00A46BE2">
              <w:rPr>
                <w:lang w:val="en-GB"/>
                <w:rPrChange w:id="1914" w:author="Arnauld Desprets" w:date="2020-04-07T08:45:00Z">
                  <w:rPr/>
                </w:rPrChange>
              </w:rPr>
              <w:t>Custom JWT Generate and Validate</w:t>
            </w:r>
          </w:p>
        </w:tc>
        <w:tc>
          <w:tcPr>
            <w:tcW w:w="0" w:type="auto"/>
            <w:vAlign w:val="center"/>
            <w:hideMark/>
          </w:tcPr>
          <w:p w14:paraId="37CC0771" w14:textId="77777777" w:rsidR="00D0102B" w:rsidRPr="00A46BE2" w:rsidRDefault="00D0102B">
            <w:pPr>
              <w:rPr>
                <w:lang w:val="en-GB"/>
                <w:rPrChange w:id="1915" w:author="Arnauld Desprets" w:date="2020-04-07T08:45:00Z">
                  <w:rPr/>
                </w:rPrChange>
              </w:rPr>
            </w:pPr>
          </w:p>
        </w:tc>
      </w:tr>
    </w:tbl>
    <w:p w14:paraId="09638B22" w14:textId="77777777" w:rsidR="00D0102B" w:rsidRPr="00A46BE2" w:rsidRDefault="00D0102B" w:rsidP="00D0102B">
      <w:pPr>
        <w:pStyle w:val="Heading2"/>
        <w:rPr>
          <w:lang w:val="en-GB"/>
          <w:rPrChange w:id="1916" w:author="Arnauld Desprets" w:date="2020-04-07T08:45:00Z">
            <w:rPr/>
          </w:rPrChange>
        </w:rPr>
      </w:pPr>
      <w:r w:rsidRPr="00A46BE2">
        <w:rPr>
          <w:lang w:val="en-GB"/>
          <w:rPrChange w:id="1917" w:author="Arnauld Desprets" w:date="2020-04-07T08:45:00Z">
            <w:rPr/>
          </w:rPrChange>
        </w:rPr>
        <w:t>Preparing the environment - Fake Authentication URL API</w:t>
      </w:r>
    </w:p>
    <w:p w14:paraId="4ADD5757" w14:textId="77777777" w:rsidR="00D0102B" w:rsidRPr="00A46BE2" w:rsidRDefault="00D0102B" w:rsidP="00D0102B">
      <w:pPr>
        <w:pStyle w:val="NormalWeb"/>
        <w:rPr>
          <w:lang w:val="en-GB"/>
          <w:rPrChange w:id="1918" w:author="Arnauld Desprets" w:date="2020-04-07T08:45:00Z">
            <w:rPr/>
          </w:rPrChange>
        </w:rPr>
      </w:pPr>
      <w:r w:rsidRPr="00A46BE2">
        <w:rPr>
          <w:lang w:val="en-GB"/>
          <w:rPrChange w:id="1919" w:author="Arnauld Desprets" w:date="2020-04-07T08:45:00Z">
            <w:rPr/>
          </w:rPrChange>
        </w:rPr>
        <w:t xml:space="preserve">To perform some more advanced </w:t>
      </w:r>
      <w:proofErr w:type="spellStart"/>
      <w:r w:rsidRPr="00A46BE2">
        <w:rPr>
          <w:lang w:val="en-GB"/>
          <w:rPrChange w:id="1920" w:author="Arnauld Desprets" w:date="2020-04-07T08:45:00Z">
            <w:rPr/>
          </w:rPrChange>
        </w:rPr>
        <w:t>scenarii</w:t>
      </w:r>
      <w:proofErr w:type="spellEnd"/>
      <w:r w:rsidRPr="00A46BE2">
        <w:rPr>
          <w:lang w:val="en-GB"/>
          <w:rPrChange w:id="1921" w:author="Arnauld Desprets" w:date="2020-04-07T08:45:00Z">
            <w:rPr/>
          </w:rPrChange>
        </w:rPr>
        <w:t xml:space="preserve"> with security, we need a user registry where all the users are defined. There are several types of user registry for user authentication supported in API Connect:</w:t>
      </w:r>
    </w:p>
    <w:p w14:paraId="286C8318" w14:textId="77777777" w:rsidR="00D0102B" w:rsidRPr="00A46BE2" w:rsidRDefault="00D0102B" w:rsidP="007A0802">
      <w:pPr>
        <w:numPr>
          <w:ilvl w:val="0"/>
          <w:numId w:val="49"/>
        </w:numPr>
        <w:spacing w:before="100" w:beforeAutospacing="1" w:after="100" w:afterAutospacing="1" w:line="240" w:lineRule="auto"/>
        <w:rPr>
          <w:lang w:val="en-GB"/>
          <w:rPrChange w:id="1922" w:author="Arnauld Desprets" w:date="2020-04-07T08:45:00Z">
            <w:rPr/>
          </w:rPrChange>
        </w:rPr>
      </w:pPr>
      <w:r w:rsidRPr="00A46BE2">
        <w:rPr>
          <w:lang w:val="en-GB"/>
          <w:rPrChange w:id="1923" w:author="Arnauld Desprets" w:date="2020-04-07T08:45:00Z">
            <w:rPr/>
          </w:rPrChange>
        </w:rPr>
        <w:t>Authentication URL User Registry - Based on an authentication URL (Following a simple HTTP/S based invocation)</w:t>
      </w:r>
    </w:p>
    <w:p w14:paraId="65EDE511" w14:textId="77777777" w:rsidR="00D0102B" w:rsidRPr="00A46BE2" w:rsidRDefault="00D0102B" w:rsidP="007A0802">
      <w:pPr>
        <w:numPr>
          <w:ilvl w:val="0"/>
          <w:numId w:val="49"/>
        </w:numPr>
        <w:spacing w:before="100" w:beforeAutospacing="1" w:after="100" w:afterAutospacing="1" w:line="240" w:lineRule="auto"/>
        <w:rPr>
          <w:lang w:val="en-GB"/>
          <w:rPrChange w:id="1924" w:author="Arnauld Desprets" w:date="2020-04-07T08:45:00Z">
            <w:rPr/>
          </w:rPrChange>
        </w:rPr>
      </w:pPr>
      <w:r w:rsidRPr="00A46BE2">
        <w:rPr>
          <w:lang w:val="en-GB"/>
          <w:rPrChange w:id="1925" w:author="Arnauld Desprets" w:date="2020-04-07T08:45:00Z">
            <w:rPr/>
          </w:rPrChange>
        </w:rPr>
        <w:t>LDAP User Registry - Based on a LDAP server (Standard LDAP integration)</w:t>
      </w:r>
    </w:p>
    <w:p w14:paraId="7279A39A" w14:textId="77777777" w:rsidR="00D0102B" w:rsidRPr="00A46BE2" w:rsidRDefault="00D0102B" w:rsidP="007A0802">
      <w:pPr>
        <w:numPr>
          <w:ilvl w:val="0"/>
          <w:numId w:val="49"/>
        </w:numPr>
        <w:spacing w:before="100" w:beforeAutospacing="1" w:after="100" w:afterAutospacing="1" w:line="240" w:lineRule="auto"/>
        <w:rPr>
          <w:lang w:val="en-GB"/>
          <w:rPrChange w:id="1926" w:author="Arnauld Desprets" w:date="2020-04-07T08:45:00Z">
            <w:rPr/>
          </w:rPrChange>
        </w:rPr>
      </w:pPr>
      <w:r w:rsidRPr="00A46BE2">
        <w:rPr>
          <w:lang w:val="en-GB"/>
          <w:rPrChange w:id="1927" w:author="Arnauld Desprets" w:date="2020-04-07T08:45:00Z">
            <w:rPr/>
          </w:rPrChange>
        </w:rPr>
        <w:t>Local User Registry - Based on API Connect Local User Registry (Internal registry of the solution)</w:t>
      </w:r>
    </w:p>
    <w:p w14:paraId="3F863066" w14:textId="77777777" w:rsidR="00D0102B" w:rsidRPr="00A46BE2" w:rsidRDefault="00D0102B" w:rsidP="007A0802">
      <w:pPr>
        <w:numPr>
          <w:ilvl w:val="0"/>
          <w:numId w:val="49"/>
        </w:numPr>
        <w:spacing w:before="100" w:beforeAutospacing="1" w:after="100" w:afterAutospacing="1" w:line="240" w:lineRule="auto"/>
        <w:rPr>
          <w:lang w:val="en-GB"/>
          <w:rPrChange w:id="1928" w:author="Arnauld Desprets" w:date="2020-04-07T08:45:00Z">
            <w:rPr/>
          </w:rPrChange>
        </w:rPr>
      </w:pPr>
      <w:r w:rsidRPr="00A46BE2">
        <w:rPr>
          <w:lang w:val="en-GB"/>
          <w:rPrChange w:id="1929" w:author="Arnauld Desprets" w:date="2020-04-07T08:45:00Z">
            <w:rPr/>
          </w:rPrChange>
        </w:rPr>
        <w:t>OpenID Connect (OIDC) - Configure user authentication using JSON Web Tokens (External OIDC provider)</w:t>
      </w:r>
    </w:p>
    <w:p w14:paraId="19FB90CC" w14:textId="62338227" w:rsidR="00D0102B" w:rsidRPr="00A46BE2" w:rsidRDefault="00D0102B" w:rsidP="00D0102B">
      <w:pPr>
        <w:pStyle w:val="NormalWeb"/>
        <w:rPr>
          <w:lang w:val="en-GB"/>
          <w:rPrChange w:id="1930" w:author="Arnauld Desprets" w:date="2020-04-07T08:45:00Z">
            <w:rPr/>
          </w:rPrChange>
        </w:rPr>
      </w:pPr>
      <w:r w:rsidRPr="00A46BE2">
        <w:rPr>
          <w:lang w:val="en-GB"/>
          <w:rPrChange w:id="1931" w:author="Arnauld Desprets" w:date="2020-04-07T08:45:00Z">
            <w:rPr/>
          </w:rPrChange>
        </w:rPr>
        <w:t xml:space="preserve">Because we do not want to spend too much time to install an LDAP server, for </w:t>
      </w:r>
      <w:del w:id="1932" w:author="Arnauld Desprets" w:date="2020-04-07T08:55:00Z">
        <w:r w:rsidRPr="00A46BE2" w:rsidDel="007E01FF">
          <w:rPr>
            <w:lang w:val="en-GB"/>
            <w:rPrChange w:id="1933" w:author="Arnauld Desprets" w:date="2020-04-07T08:45:00Z">
              <w:rPr/>
            </w:rPrChange>
          </w:rPr>
          <w:delText>simplicty</w:delText>
        </w:r>
      </w:del>
      <w:ins w:id="1934" w:author="Arnauld Desprets" w:date="2020-04-07T08:55:00Z">
        <w:r w:rsidR="007E01FF" w:rsidRPr="007E01FF">
          <w:rPr>
            <w:lang w:val="en-GB"/>
          </w:rPr>
          <w:t>simplicity</w:t>
        </w:r>
      </w:ins>
      <w:r w:rsidRPr="00A46BE2">
        <w:rPr>
          <w:lang w:val="en-GB"/>
          <w:rPrChange w:id="1935" w:author="Arnauld Desprets" w:date="2020-04-07T08:45:00Z">
            <w:rPr/>
          </w:rPrChange>
        </w:rPr>
        <w:t xml:space="preserve"> of usage, we create a small API that will perform the role of an Authentication URL User Registry. The principle is very easy, if the password is equal to the uid, the user is authenticated, if not equal then the user in Unauthenticated. </w:t>
      </w:r>
      <w:r w:rsidRPr="00A46BE2">
        <w:rPr>
          <w:rStyle w:val="Strong"/>
          <w:lang w:val="en-GB"/>
          <w:rPrChange w:id="1936" w:author="Arnauld Desprets" w:date="2020-04-07T08:45:00Z">
            <w:rPr>
              <w:rStyle w:val="Strong"/>
            </w:rPr>
          </w:rPrChange>
        </w:rPr>
        <w:t xml:space="preserve">This is for educational purpose only and is of course not secured and should not be used in production </w:t>
      </w:r>
      <w:proofErr w:type="gramStart"/>
      <w:r w:rsidRPr="00A46BE2">
        <w:rPr>
          <w:rStyle w:val="Strong"/>
          <w:lang w:val="en-GB"/>
          <w:rPrChange w:id="1937" w:author="Arnauld Desprets" w:date="2020-04-07T08:45:00Z">
            <w:rPr>
              <w:rStyle w:val="Strong"/>
            </w:rPr>
          </w:rPrChange>
        </w:rPr>
        <w:t>environment.</w:t>
      </w:r>
      <w:r w:rsidRPr="00A46BE2">
        <w:rPr>
          <w:lang w:val="en-GB"/>
          <w:rPrChange w:id="1938" w:author="Arnauld Desprets" w:date="2020-04-07T08:45:00Z">
            <w:rPr/>
          </w:rPrChange>
        </w:rPr>
        <w:t>.</w:t>
      </w:r>
      <w:proofErr w:type="gramEnd"/>
      <w:r w:rsidRPr="00A46BE2">
        <w:rPr>
          <w:lang w:val="en-GB"/>
          <w:rPrChange w:id="1939" w:author="Arnauld Desprets" w:date="2020-04-07T08:45:00Z">
            <w:rPr/>
          </w:rPrChange>
        </w:rPr>
        <w:t xml:space="preserve"> But this is perfect for educational purpose and it is also a sample of using API Connect with some gateway script samples.</w:t>
      </w:r>
    </w:p>
    <w:p w14:paraId="62EEB07C" w14:textId="77777777" w:rsidR="00D0102B" w:rsidRPr="00A46BE2" w:rsidRDefault="00D0102B" w:rsidP="00D0102B">
      <w:pPr>
        <w:pStyle w:val="NormalWeb"/>
        <w:rPr>
          <w:lang w:val="en-GB"/>
          <w:rPrChange w:id="1940" w:author="Arnauld Desprets" w:date="2020-04-07T08:45:00Z">
            <w:rPr/>
          </w:rPrChange>
        </w:rPr>
      </w:pPr>
      <w:r w:rsidRPr="00A46BE2">
        <w:rPr>
          <w:lang w:val="en-GB"/>
          <w:rPrChange w:id="1941" w:author="Arnauld Desprets" w:date="2020-04-07T08:45:00Z">
            <w:rPr/>
          </w:rPrChange>
        </w:rPr>
        <w:t>The API provided contains a few more paths (operations) than what we describe here. We only describe the /basic-auth path. Below a screen capture of the API assembly.</w:t>
      </w:r>
    </w:p>
    <w:p w14:paraId="79F55EBC" w14:textId="017139D6" w:rsidR="00D0102B" w:rsidRPr="00A46BE2" w:rsidRDefault="00D0102B" w:rsidP="00D0102B">
      <w:pPr>
        <w:pStyle w:val="NormalWeb"/>
        <w:rPr>
          <w:lang w:val="en-GB"/>
          <w:rPrChange w:id="1942" w:author="Arnauld Desprets" w:date="2020-04-07T08:45:00Z">
            <w:rPr/>
          </w:rPrChange>
        </w:rPr>
      </w:pPr>
      <w:r w:rsidRPr="00A46BE2">
        <w:rPr>
          <w:noProof/>
          <w:color w:val="0000FF"/>
          <w:lang w:val="en-GB"/>
          <w:rPrChange w:id="1943" w:author="Arnauld Desprets" w:date="2020-04-07T08:45:00Z">
            <w:rPr>
              <w:noProof/>
              <w:color w:val="0000FF"/>
            </w:rPr>
          </w:rPrChange>
        </w:rPr>
        <w:lastRenderedPageBreak/>
        <w:drawing>
          <wp:inline distT="0" distB="0" distL="0" distR="0" wp14:anchorId="47AB5987" wp14:editId="1F405107">
            <wp:extent cx="5943600" cy="4128770"/>
            <wp:effectExtent l="0" t="0" r="0" b="5080"/>
            <wp:docPr id="104" name="Picture 104" descr="Fake Authentication URL Assembly">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ake Authentication URL Assembly">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128770"/>
                    </a:xfrm>
                    <a:prstGeom prst="rect">
                      <a:avLst/>
                    </a:prstGeom>
                    <a:noFill/>
                    <a:ln>
                      <a:noFill/>
                    </a:ln>
                  </pic:spPr>
                </pic:pic>
              </a:graphicData>
            </a:graphic>
          </wp:inline>
        </w:drawing>
      </w:r>
    </w:p>
    <w:p w14:paraId="55403C65" w14:textId="7ED34C52" w:rsidR="00D0102B" w:rsidRPr="00A46BE2" w:rsidRDefault="00D0102B" w:rsidP="00D0102B">
      <w:pPr>
        <w:pStyle w:val="NormalWeb"/>
        <w:rPr>
          <w:lang w:val="en-GB"/>
          <w:rPrChange w:id="1944" w:author="Arnauld Desprets" w:date="2020-04-07T08:45:00Z">
            <w:rPr/>
          </w:rPrChange>
        </w:rPr>
      </w:pPr>
      <w:r w:rsidRPr="00A46BE2">
        <w:rPr>
          <w:lang w:val="en-GB"/>
          <w:rPrChange w:id="1945" w:author="Arnauld Desprets" w:date="2020-04-07T08:45:00Z">
            <w:rPr/>
          </w:rPrChange>
        </w:rPr>
        <w:t xml:space="preserve">Below the processing </w:t>
      </w:r>
      <w:del w:id="1946" w:author="Arnauld Desprets" w:date="2020-04-07T08:55:00Z">
        <w:r w:rsidRPr="00A46BE2" w:rsidDel="007E01FF">
          <w:rPr>
            <w:lang w:val="en-GB"/>
            <w:rPrChange w:id="1947" w:author="Arnauld Desprets" w:date="2020-04-07T08:45:00Z">
              <w:rPr/>
            </w:rPrChange>
          </w:rPr>
          <w:delText>perfomed</w:delText>
        </w:r>
      </w:del>
      <w:ins w:id="1948" w:author="Arnauld Desprets" w:date="2020-04-07T08:55:00Z">
        <w:r w:rsidR="007E01FF" w:rsidRPr="007E01FF">
          <w:rPr>
            <w:lang w:val="en-GB"/>
          </w:rPr>
          <w:t>performed</w:t>
        </w:r>
      </w:ins>
      <w:r w:rsidRPr="00A46BE2">
        <w:rPr>
          <w:lang w:val="en-GB"/>
          <w:rPrChange w:id="1949" w:author="Arnauld Desprets" w:date="2020-04-07T08:45:00Z">
            <w:rPr/>
          </w:rPrChange>
        </w:rPr>
        <w:t xml:space="preserve"> in the "BA </w:t>
      </w:r>
      <w:proofErr w:type="spellStart"/>
      <w:r w:rsidRPr="00A46BE2">
        <w:rPr>
          <w:lang w:val="en-GB"/>
          <w:rPrChange w:id="1950" w:author="Arnauld Desprets" w:date="2020-04-07T08:45:00Z">
            <w:rPr/>
          </w:rPrChange>
        </w:rPr>
        <w:t>authc</w:t>
      </w:r>
      <w:proofErr w:type="spellEnd"/>
      <w:r w:rsidRPr="00A46BE2">
        <w:rPr>
          <w:lang w:val="en-GB"/>
          <w:rPrChange w:id="1951" w:author="Arnauld Desprets" w:date="2020-04-07T08:45:00Z">
            <w:rPr/>
          </w:rPrChange>
        </w:rPr>
        <w:t xml:space="preserve"> logic" gateway </w:t>
      </w:r>
      <w:proofErr w:type="spellStart"/>
      <w:r w:rsidRPr="00A46BE2">
        <w:rPr>
          <w:lang w:val="en-GB"/>
          <w:rPrChange w:id="1952" w:author="Arnauld Desprets" w:date="2020-04-07T08:45:00Z">
            <w:rPr/>
          </w:rPrChange>
        </w:rPr>
        <w:t>Javascript</w:t>
      </w:r>
      <w:proofErr w:type="spellEnd"/>
      <w:r w:rsidRPr="00A46BE2">
        <w:rPr>
          <w:lang w:val="en-GB"/>
          <w:rPrChange w:id="1953" w:author="Arnauld Desprets" w:date="2020-04-07T08:45:00Z">
            <w:rPr/>
          </w:rPrChange>
        </w:rPr>
        <w:t xml:space="preserve">: </w:t>
      </w:r>
      <w:r w:rsidRPr="00A46BE2">
        <w:rPr>
          <w:lang w:val="en-GB"/>
          <w:rPrChange w:id="1954" w:author="Arnauld Desprets" w:date="2020-04-07T08:45:00Z">
            <w:rPr/>
          </w:rPrChange>
        </w:rPr>
        <w:br/>
        <w:t xml:space="preserve">Line 1: Get the Basic Authorization header, and split it based on space </w:t>
      </w:r>
      <w:r w:rsidRPr="00A46BE2">
        <w:rPr>
          <w:lang w:val="en-GB"/>
          <w:rPrChange w:id="1955" w:author="Arnauld Desprets" w:date="2020-04-07T08:45:00Z">
            <w:rPr/>
          </w:rPrChange>
        </w:rPr>
        <w:br/>
        <w:t xml:space="preserve">Line 2: Takes the </w:t>
      </w:r>
      <w:proofErr w:type="spellStart"/>
      <w:r w:rsidRPr="00A46BE2">
        <w:rPr>
          <w:lang w:val="en-GB"/>
          <w:rPrChange w:id="1956" w:author="Arnauld Desprets" w:date="2020-04-07T08:45:00Z">
            <w:rPr/>
          </w:rPrChange>
        </w:rPr>
        <w:t>uid:password</w:t>
      </w:r>
      <w:proofErr w:type="spellEnd"/>
      <w:r w:rsidRPr="00A46BE2">
        <w:rPr>
          <w:lang w:val="en-GB"/>
          <w:rPrChange w:id="1957" w:author="Arnauld Desprets" w:date="2020-04-07T08:45:00Z">
            <w:rPr/>
          </w:rPrChange>
        </w:rPr>
        <w:t xml:space="preserve"> base 64 and decode it. Then separate uid and password, </w:t>
      </w:r>
      <w:proofErr w:type="gramStart"/>
      <w:r w:rsidRPr="00A46BE2">
        <w:rPr>
          <w:lang w:val="en-GB"/>
          <w:rPrChange w:id="1958" w:author="Arnauld Desprets" w:date="2020-04-07T08:45:00Z">
            <w:rPr/>
          </w:rPrChange>
        </w:rPr>
        <w:t>separator :</w:t>
      </w:r>
      <w:proofErr w:type="gramEnd"/>
      <w:r w:rsidRPr="00A46BE2">
        <w:rPr>
          <w:lang w:val="en-GB"/>
          <w:rPrChange w:id="1959" w:author="Arnauld Desprets" w:date="2020-04-07T08:45:00Z">
            <w:rPr/>
          </w:rPrChange>
        </w:rPr>
        <w:t xml:space="preserve">. </w:t>
      </w:r>
      <w:r w:rsidRPr="00A46BE2">
        <w:rPr>
          <w:lang w:val="en-GB"/>
          <w:rPrChange w:id="1960" w:author="Arnauld Desprets" w:date="2020-04-07T08:45:00Z">
            <w:rPr/>
          </w:rPrChange>
        </w:rPr>
        <w:br/>
        <w:t xml:space="preserve">Line 7: Create a response Header called </w:t>
      </w:r>
      <w:r w:rsidRPr="00A46BE2">
        <w:rPr>
          <w:rStyle w:val="Emphasis"/>
          <w:lang w:val="en-GB"/>
          <w:rPrChange w:id="1961" w:author="Arnauld Desprets" w:date="2020-04-07T08:45:00Z">
            <w:rPr>
              <w:rStyle w:val="Emphasis"/>
            </w:rPr>
          </w:rPrChange>
        </w:rPr>
        <w:t>api-authenticated-credential</w:t>
      </w:r>
      <w:r w:rsidRPr="00A46BE2">
        <w:rPr>
          <w:lang w:val="en-GB"/>
          <w:rPrChange w:id="1962" w:author="Arnauld Desprets" w:date="2020-04-07T08:45:00Z">
            <w:rPr/>
          </w:rPrChange>
        </w:rPr>
        <w:t xml:space="preserve"> with the </w:t>
      </w:r>
      <w:proofErr w:type="spellStart"/>
      <w:r w:rsidRPr="00A46BE2">
        <w:rPr>
          <w:lang w:val="en-GB"/>
          <w:rPrChange w:id="1963" w:author="Arnauld Desprets" w:date="2020-04-07T08:45:00Z">
            <w:rPr/>
          </w:rPrChange>
        </w:rPr>
        <w:t>the</w:t>
      </w:r>
      <w:proofErr w:type="spellEnd"/>
      <w:r w:rsidRPr="00A46BE2">
        <w:rPr>
          <w:lang w:val="en-GB"/>
          <w:rPrChange w:id="1964" w:author="Arnauld Desprets" w:date="2020-04-07T08:45:00Z">
            <w:rPr/>
          </w:rPrChange>
        </w:rPr>
        <w:t xml:space="preserve"> CN od the user with </w:t>
      </w:r>
      <w:proofErr w:type="gramStart"/>
      <w:r w:rsidRPr="00A46BE2">
        <w:rPr>
          <w:lang w:val="en-GB"/>
          <w:rPrChange w:id="1965" w:author="Arnauld Desprets" w:date="2020-04-07T08:45:00Z">
            <w:rPr/>
          </w:rPrChange>
        </w:rPr>
        <w:t>an</w:t>
      </w:r>
      <w:proofErr w:type="gramEnd"/>
      <w:r w:rsidRPr="00A46BE2">
        <w:rPr>
          <w:lang w:val="en-GB"/>
          <w:rPrChange w:id="1966" w:author="Arnauld Desprets" w:date="2020-04-07T08:45:00Z">
            <w:rPr/>
          </w:rPrChange>
        </w:rPr>
        <w:t xml:space="preserve"> hard coded email domain name. </w:t>
      </w:r>
      <w:r w:rsidRPr="00A46BE2">
        <w:rPr>
          <w:lang w:val="en-GB"/>
          <w:rPrChange w:id="1967" w:author="Arnauld Desprets" w:date="2020-04-07T08:45:00Z">
            <w:rPr/>
          </w:rPrChange>
        </w:rPr>
        <w:br/>
        <w:t xml:space="preserve">Line 10: Provide the body of the response following the expected body as defined in the documentation. </w:t>
      </w:r>
      <w:r w:rsidRPr="00A46BE2">
        <w:rPr>
          <w:lang w:val="en-GB"/>
          <w:rPrChange w:id="1968" w:author="Arnauld Desprets" w:date="2020-04-07T08:45:00Z">
            <w:rPr/>
          </w:rPrChange>
        </w:rPr>
        <w:br/>
        <w:t>Line 12: If username is different from password then returns UNAUTHENTICATED.</w:t>
      </w:r>
    </w:p>
    <w:p w14:paraId="1C59D053" w14:textId="77777777" w:rsidR="00D0102B" w:rsidRPr="00A46BE2" w:rsidRDefault="00D0102B" w:rsidP="00D0102B">
      <w:pPr>
        <w:pStyle w:val="HTMLPreformatted"/>
        <w:rPr>
          <w:rStyle w:val="HTMLCode"/>
          <w:lang w:val="en-GB"/>
          <w:rPrChange w:id="1969" w:author="Arnauld Desprets" w:date="2020-04-07T08:45:00Z">
            <w:rPr>
              <w:rStyle w:val="HTMLCode"/>
            </w:rPr>
          </w:rPrChange>
        </w:rPr>
      </w:pPr>
      <w:r w:rsidRPr="00A46BE2">
        <w:rPr>
          <w:rStyle w:val="HTMLCode"/>
          <w:lang w:val="en-GB"/>
          <w:rPrChange w:id="1970" w:author="Arnauld Desprets" w:date="2020-04-07T08:45:00Z">
            <w:rPr>
              <w:rStyle w:val="HTMLCode"/>
            </w:rPr>
          </w:rPrChange>
        </w:rPr>
        <w:t xml:space="preserve">1 var </w:t>
      </w:r>
      <w:proofErr w:type="spellStart"/>
      <w:r w:rsidRPr="00A46BE2">
        <w:rPr>
          <w:rStyle w:val="HTMLCode"/>
          <w:lang w:val="en-GB"/>
          <w:rPrChange w:id="1971" w:author="Arnauld Desprets" w:date="2020-04-07T08:45:00Z">
            <w:rPr>
              <w:rStyle w:val="HTMLCode"/>
            </w:rPr>
          </w:rPrChange>
        </w:rPr>
        <w:t>reqauth</w:t>
      </w:r>
      <w:proofErr w:type="spellEnd"/>
      <w:r w:rsidRPr="00A46BE2">
        <w:rPr>
          <w:rStyle w:val="HTMLCode"/>
          <w:lang w:val="en-GB"/>
          <w:rPrChange w:id="1972" w:author="Arnauld Desprets" w:date="2020-04-07T08:45:00Z">
            <w:rPr>
              <w:rStyle w:val="HTMLCode"/>
            </w:rPr>
          </w:rPrChange>
        </w:rPr>
        <w:t xml:space="preserve"> </w:t>
      </w:r>
      <w:proofErr w:type="gramStart"/>
      <w:r w:rsidRPr="00A46BE2">
        <w:rPr>
          <w:rStyle w:val="HTMLCode"/>
          <w:lang w:val="en-GB"/>
          <w:rPrChange w:id="1973" w:author="Arnauld Desprets" w:date="2020-04-07T08:45:00Z">
            <w:rPr>
              <w:rStyle w:val="HTMLCode"/>
            </w:rPr>
          </w:rPrChange>
        </w:rPr>
        <w:t xml:space="preserve">=  </w:t>
      </w:r>
      <w:proofErr w:type="spellStart"/>
      <w:r w:rsidRPr="00A46BE2">
        <w:rPr>
          <w:rStyle w:val="HTMLCode"/>
          <w:lang w:val="en-GB"/>
          <w:rPrChange w:id="1974" w:author="Arnauld Desprets" w:date="2020-04-07T08:45:00Z">
            <w:rPr>
              <w:rStyle w:val="HTMLCode"/>
            </w:rPr>
          </w:rPrChange>
        </w:rPr>
        <w:t>context.get</w:t>
      </w:r>
      <w:proofErr w:type="spellEnd"/>
      <w:proofErr w:type="gramEnd"/>
      <w:r w:rsidRPr="00A46BE2">
        <w:rPr>
          <w:rStyle w:val="HTMLCode"/>
          <w:lang w:val="en-GB"/>
          <w:rPrChange w:id="1975" w:author="Arnauld Desprets" w:date="2020-04-07T08:45:00Z">
            <w:rPr>
              <w:rStyle w:val="HTMLCode"/>
            </w:rPr>
          </w:rPrChange>
        </w:rPr>
        <w:t>('</w:t>
      </w:r>
      <w:proofErr w:type="spellStart"/>
      <w:r w:rsidRPr="00A46BE2">
        <w:rPr>
          <w:rStyle w:val="HTMLCode"/>
          <w:lang w:val="en-GB"/>
          <w:rPrChange w:id="1976" w:author="Arnauld Desprets" w:date="2020-04-07T08:45:00Z">
            <w:rPr>
              <w:rStyle w:val="HTMLCode"/>
            </w:rPr>
          </w:rPrChange>
        </w:rPr>
        <w:t>request.headers.authorization</w:t>
      </w:r>
      <w:proofErr w:type="spellEnd"/>
      <w:r w:rsidRPr="00A46BE2">
        <w:rPr>
          <w:rStyle w:val="HTMLCode"/>
          <w:lang w:val="en-GB"/>
          <w:rPrChange w:id="1977" w:author="Arnauld Desprets" w:date="2020-04-07T08:45:00Z">
            <w:rPr>
              <w:rStyle w:val="HTMLCode"/>
            </w:rPr>
          </w:rPrChange>
        </w:rPr>
        <w:t>').split(' ');</w:t>
      </w:r>
    </w:p>
    <w:p w14:paraId="3C99CDA1" w14:textId="77777777" w:rsidR="00D0102B" w:rsidRPr="00A46BE2" w:rsidRDefault="00D0102B" w:rsidP="00D0102B">
      <w:pPr>
        <w:pStyle w:val="HTMLPreformatted"/>
        <w:rPr>
          <w:rStyle w:val="HTMLCode"/>
          <w:lang w:val="en-GB"/>
          <w:rPrChange w:id="1978" w:author="Arnauld Desprets" w:date="2020-04-07T08:45:00Z">
            <w:rPr>
              <w:rStyle w:val="HTMLCode"/>
            </w:rPr>
          </w:rPrChange>
        </w:rPr>
      </w:pPr>
      <w:r w:rsidRPr="00A46BE2">
        <w:rPr>
          <w:rStyle w:val="HTMLCode"/>
          <w:lang w:val="en-GB"/>
          <w:rPrChange w:id="1979" w:author="Arnauld Desprets" w:date="2020-04-07T08:45:00Z">
            <w:rPr>
              <w:rStyle w:val="HTMLCode"/>
            </w:rPr>
          </w:rPrChange>
        </w:rPr>
        <w:t xml:space="preserve">2 var </w:t>
      </w:r>
      <w:proofErr w:type="spellStart"/>
      <w:r w:rsidRPr="00A46BE2">
        <w:rPr>
          <w:rStyle w:val="HTMLCode"/>
          <w:lang w:val="en-GB"/>
          <w:rPrChange w:id="1980" w:author="Arnauld Desprets" w:date="2020-04-07T08:45:00Z">
            <w:rPr>
              <w:rStyle w:val="HTMLCode"/>
            </w:rPr>
          </w:rPrChange>
        </w:rPr>
        <w:t>splitval</w:t>
      </w:r>
      <w:proofErr w:type="spellEnd"/>
      <w:r w:rsidRPr="00A46BE2">
        <w:rPr>
          <w:rStyle w:val="HTMLCode"/>
          <w:lang w:val="en-GB"/>
          <w:rPrChange w:id="1981" w:author="Arnauld Desprets" w:date="2020-04-07T08:45:00Z">
            <w:rPr>
              <w:rStyle w:val="HTMLCode"/>
            </w:rPr>
          </w:rPrChange>
        </w:rPr>
        <w:t xml:space="preserve"> = new Buffer((</w:t>
      </w:r>
      <w:proofErr w:type="spellStart"/>
      <w:proofErr w:type="gramStart"/>
      <w:r w:rsidRPr="00A46BE2">
        <w:rPr>
          <w:rStyle w:val="HTMLCode"/>
          <w:lang w:val="en-GB"/>
          <w:rPrChange w:id="1982" w:author="Arnauld Desprets" w:date="2020-04-07T08:45:00Z">
            <w:rPr>
              <w:rStyle w:val="HTMLCode"/>
            </w:rPr>
          </w:rPrChange>
        </w:rPr>
        <w:t>reqauth</w:t>
      </w:r>
      <w:proofErr w:type="spellEnd"/>
      <w:r w:rsidRPr="00A46BE2">
        <w:rPr>
          <w:rStyle w:val="HTMLCode"/>
          <w:lang w:val="en-GB"/>
          <w:rPrChange w:id="1983" w:author="Arnauld Desprets" w:date="2020-04-07T08:45:00Z">
            <w:rPr>
              <w:rStyle w:val="HTMLCode"/>
            </w:rPr>
          </w:rPrChange>
        </w:rPr>
        <w:t>[</w:t>
      </w:r>
      <w:proofErr w:type="gramEnd"/>
      <w:r w:rsidRPr="00A46BE2">
        <w:rPr>
          <w:rStyle w:val="HTMLCode"/>
          <w:lang w:val="en-GB"/>
          <w:rPrChange w:id="1984" w:author="Arnauld Desprets" w:date="2020-04-07T08:45:00Z">
            <w:rPr>
              <w:rStyle w:val="HTMLCode"/>
            </w:rPr>
          </w:rPrChange>
        </w:rPr>
        <w:t>1] || ''), 'base64').</w:t>
      </w:r>
      <w:proofErr w:type="spellStart"/>
      <w:r w:rsidRPr="00A46BE2">
        <w:rPr>
          <w:rStyle w:val="HTMLCode"/>
          <w:lang w:val="en-GB"/>
          <w:rPrChange w:id="1985" w:author="Arnauld Desprets" w:date="2020-04-07T08:45:00Z">
            <w:rPr>
              <w:rStyle w:val="HTMLCode"/>
            </w:rPr>
          </w:rPrChange>
        </w:rPr>
        <w:t>toString</w:t>
      </w:r>
      <w:proofErr w:type="spellEnd"/>
      <w:r w:rsidRPr="00A46BE2">
        <w:rPr>
          <w:rStyle w:val="HTMLCode"/>
          <w:lang w:val="en-GB"/>
          <w:rPrChange w:id="1986" w:author="Arnauld Desprets" w:date="2020-04-07T08:45:00Z">
            <w:rPr>
              <w:rStyle w:val="HTMLCode"/>
            </w:rPr>
          </w:rPrChange>
        </w:rPr>
        <w:t>('utf8').split(':');</w:t>
      </w:r>
    </w:p>
    <w:p w14:paraId="73726C48" w14:textId="77777777" w:rsidR="00D0102B" w:rsidRPr="00A46BE2" w:rsidRDefault="00D0102B" w:rsidP="00D0102B">
      <w:pPr>
        <w:pStyle w:val="HTMLPreformatted"/>
        <w:rPr>
          <w:rStyle w:val="HTMLCode"/>
          <w:lang w:val="en-GB"/>
          <w:rPrChange w:id="1987" w:author="Arnauld Desprets" w:date="2020-04-07T08:45:00Z">
            <w:rPr>
              <w:rStyle w:val="HTMLCode"/>
            </w:rPr>
          </w:rPrChange>
        </w:rPr>
      </w:pPr>
      <w:r w:rsidRPr="00A46BE2">
        <w:rPr>
          <w:rStyle w:val="HTMLCode"/>
          <w:lang w:val="en-GB"/>
          <w:rPrChange w:id="1988" w:author="Arnauld Desprets" w:date="2020-04-07T08:45:00Z">
            <w:rPr>
              <w:rStyle w:val="HTMLCode"/>
            </w:rPr>
          </w:rPrChange>
        </w:rPr>
        <w:t xml:space="preserve">3 var username = </w:t>
      </w:r>
      <w:proofErr w:type="spellStart"/>
      <w:proofErr w:type="gramStart"/>
      <w:r w:rsidRPr="00A46BE2">
        <w:rPr>
          <w:rStyle w:val="HTMLCode"/>
          <w:lang w:val="en-GB"/>
          <w:rPrChange w:id="1989" w:author="Arnauld Desprets" w:date="2020-04-07T08:45:00Z">
            <w:rPr>
              <w:rStyle w:val="HTMLCode"/>
            </w:rPr>
          </w:rPrChange>
        </w:rPr>
        <w:t>splitval</w:t>
      </w:r>
      <w:proofErr w:type="spellEnd"/>
      <w:r w:rsidRPr="00A46BE2">
        <w:rPr>
          <w:rStyle w:val="HTMLCode"/>
          <w:lang w:val="en-GB"/>
          <w:rPrChange w:id="1990" w:author="Arnauld Desprets" w:date="2020-04-07T08:45:00Z">
            <w:rPr>
              <w:rStyle w:val="HTMLCode"/>
            </w:rPr>
          </w:rPrChange>
        </w:rPr>
        <w:t>[</w:t>
      </w:r>
      <w:proofErr w:type="gramEnd"/>
      <w:r w:rsidRPr="00A46BE2">
        <w:rPr>
          <w:rStyle w:val="HTMLCode"/>
          <w:lang w:val="en-GB"/>
          <w:rPrChange w:id="1991" w:author="Arnauld Desprets" w:date="2020-04-07T08:45:00Z">
            <w:rPr>
              <w:rStyle w:val="HTMLCode"/>
            </w:rPr>
          </w:rPrChange>
        </w:rPr>
        <w:t>0] || '';</w:t>
      </w:r>
    </w:p>
    <w:p w14:paraId="07B0FB59" w14:textId="77777777" w:rsidR="00D0102B" w:rsidRPr="00A46BE2" w:rsidRDefault="00D0102B" w:rsidP="00D0102B">
      <w:pPr>
        <w:pStyle w:val="HTMLPreformatted"/>
        <w:rPr>
          <w:rStyle w:val="HTMLCode"/>
          <w:lang w:val="en-GB"/>
          <w:rPrChange w:id="1992" w:author="Arnauld Desprets" w:date="2020-04-07T08:45:00Z">
            <w:rPr>
              <w:rStyle w:val="HTMLCode"/>
            </w:rPr>
          </w:rPrChange>
        </w:rPr>
      </w:pPr>
      <w:r w:rsidRPr="00A46BE2">
        <w:rPr>
          <w:rStyle w:val="HTMLCode"/>
          <w:lang w:val="en-GB"/>
          <w:rPrChange w:id="1993" w:author="Arnauld Desprets" w:date="2020-04-07T08:45:00Z">
            <w:rPr>
              <w:rStyle w:val="HTMLCode"/>
            </w:rPr>
          </w:rPrChange>
        </w:rPr>
        <w:t xml:space="preserve">4 var password = </w:t>
      </w:r>
      <w:proofErr w:type="spellStart"/>
      <w:proofErr w:type="gramStart"/>
      <w:r w:rsidRPr="00A46BE2">
        <w:rPr>
          <w:rStyle w:val="HTMLCode"/>
          <w:lang w:val="en-GB"/>
          <w:rPrChange w:id="1994" w:author="Arnauld Desprets" w:date="2020-04-07T08:45:00Z">
            <w:rPr>
              <w:rStyle w:val="HTMLCode"/>
            </w:rPr>
          </w:rPrChange>
        </w:rPr>
        <w:t>splitval</w:t>
      </w:r>
      <w:proofErr w:type="spellEnd"/>
      <w:r w:rsidRPr="00A46BE2">
        <w:rPr>
          <w:rStyle w:val="HTMLCode"/>
          <w:lang w:val="en-GB"/>
          <w:rPrChange w:id="1995" w:author="Arnauld Desprets" w:date="2020-04-07T08:45:00Z">
            <w:rPr>
              <w:rStyle w:val="HTMLCode"/>
            </w:rPr>
          </w:rPrChange>
        </w:rPr>
        <w:t>[</w:t>
      </w:r>
      <w:proofErr w:type="gramEnd"/>
      <w:r w:rsidRPr="00A46BE2">
        <w:rPr>
          <w:rStyle w:val="HTMLCode"/>
          <w:lang w:val="en-GB"/>
          <w:rPrChange w:id="1996" w:author="Arnauld Desprets" w:date="2020-04-07T08:45:00Z">
            <w:rPr>
              <w:rStyle w:val="HTMLCode"/>
            </w:rPr>
          </w:rPrChange>
        </w:rPr>
        <w:t>1] || '';</w:t>
      </w:r>
    </w:p>
    <w:p w14:paraId="2BA73C1B" w14:textId="77777777" w:rsidR="00D0102B" w:rsidRPr="00A46BE2" w:rsidRDefault="00D0102B" w:rsidP="00D0102B">
      <w:pPr>
        <w:pStyle w:val="HTMLPreformatted"/>
        <w:rPr>
          <w:rStyle w:val="HTMLCode"/>
          <w:lang w:val="en-GB"/>
          <w:rPrChange w:id="1997" w:author="Arnauld Desprets" w:date="2020-04-07T08:45:00Z">
            <w:rPr>
              <w:rStyle w:val="HTMLCode"/>
            </w:rPr>
          </w:rPrChange>
        </w:rPr>
      </w:pPr>
      <w:r w:rsidRPr="00A46BE2">
        <w:rPr>
          <w:rStyle w:val="HTMLCode"/>
          <w:lang w:val="en-GB"/>
          <w:rPrChange w:id="1998" w:author="Arnauld Desprets" w:date="2020-04-07T08:45:00Z">
            <w:rPr>
              <w:rStyle w:val="HTMLCode"/>
            </w:rPr>
          </w:rPrChange>
        </w:rPr>
        <w:t xml:space="preserve">5 </w:t>
      </w:r>
      <w:proofErr w:type="spellStart"/>
      <w:proofErr w:type="gramStart"/>
      <w:r w:rsidRPr="00A46BE2">
        <w:rPr>
          <w:rStyle w:val="HTMLCode"/>
          <w:lang w:val="en-GB"/>
          <w:rPrChange w:id="1999" w:author="Arnauld Desprets" w:date="2020-04-07T08:45:00Z">
            <w:rPr>
              <w:rStyle w:val="HTMLCode"/>
            </w:rPr>
          </w:rPrChange>
        </w:rPr>
        <w:t>console.error</w:t>
      </w:r>
      <w:proofErr w:type="spellEnd"/>
      <w:proofErr w:type="gramEnd"/>
      <w:r w:rsidRPr="00A46BE2">
        <w:rPr>
          <w:rStyle w:val="HTMLCode"/>
          <w:lang w:val="en-GB"/>
          <w:rPrChange w:id="2000" w:author="Arnauld Desprets" w:date="2020-04-07T08:45:00Z">
            <w:rPr>
              <w:rStyle w:val="HTMLCode"/>
            </w:rPr>
          </w:rPrChange>
        </w:rPr>
        <w:t>('&gt;&gt;&gt; User credentials: [' + username + ':' + password + ']');</w:t>
      </w:r>
    </w:p>
    <w:p w14:paraId="49B9A92E" w14:textId="77777777" w:rsidR="00D0102B" w:rsidRPr="00A46BE2" w:rsidRDefault="00D0102B" w:rsidP="00D0102B">
      <w:pPr>
        <w:pStyle w:val="HTMLPreformatted"/>
        <w:rPr>
          <w:rStyle w:val="HTMLCode"/>
          <w:lang w:val="en-GB"/>
          <w:rPrChange w:id="2001" w:author="Arnauld Desprets" w:date="2020-04-07T08:45:00Z">
            <w:rPr>
              <w:rStyle w:val="HTMLCode"/>
            </w:rPr>
          </w:rPrChange>
        </w:rPr>
      </w:pPr>
      <w:r w:rsidRPr="00A46BE2">
        <w:rPr>
          <w:rStyle w:val="HTMLCode"/>
          <w:lang w:val="en-GB"/>
          <w:rPrChange w:id="2002" w:author="Arnauld Desprets" w:date="2020-04-07T08:45:00Z">
            <w:rPr>
              <w:rStyle w:val="HTMLCode"/>
            </w:rPr>
          </w:rPrChange>
        </w:rPr>
        <w:t>6 if (username ==</w:t>
      </w:r>
      <w:proofErr w:type="gramStart"/>
      <w:r w:rsidRPr="00A46BE2">
        <w:rPr>
          <w:rStyle w:val="HTMLCode"/>
          <w:lang w:val="en-GB"/>
          <w:rPrChange w:id="2003" w:author="Arnauld Desprets" w:date="2020-04-07T08:45:00Z">
            <w:rPr>
              <w:rStyle w:val="HTMLCode"/>
            </w:rPr>
          </w:rPrChange>
        </w:rPr>
        <w:t>=  password</w:t>
      </w:r>
      <w:proofErr w:type="gramEnd"/>
      <w:r w:rsidRPr="00A46BE2">
        <w:rPr>
          <w:rStyle w:val="HTMLCode"/>
          <w:lang w:val="en-GB"/>
          <w:rPrChange w:id="2004" w:author="Arnauld Desprets" w:date="2020-04-07T08:45:00Z">
            <w:rPr>
              <w:rStyle w:val="HTMLCode"/>
            </w:rPr>
          </w:rPrChange>
        </w:rPr>
        <w:t xml:space="preserve"> ) {</w:t>
      </w:r>
    </w:p>
    <w:p w14:paraId="729C2D96" w14:textId="77777777" w:rsidR="00D0102B" w:rsidRPr="00A46BE2" w:rsidRDefault="00D0102B" w:rsidP="00D0102B">
      <w:pPr>
        <w:pStyle w:val="HTMLPreformatted"/>
        <w:rPr>
          <w:rStyle w:val="HTMLCode"/>
          <w:lang w:val="en-GB"/>
          <w:rPrChange w:id="2005" w:author="Arnauld Desprets" w:date="2020-04-07T08:45:00Z">
            <w:rPr>
              <w:rStyle w:val="HTMLCode"/>
            </w:rPr>
          </w:rPrChange>
        </w:rPr>
      </w:pPr>
      <w:r w:rsidRPr="00A46BE2">
        <w:rPr>
          <w:rStyle w:val="HTMLCode"/>
          <w:lang w:val="en-GB"/>
          <w:rPrChange w:id="2006" w:author="Arnauld Desprets" w:date="2020-04-07T08:45:00Z">
            <w:rPr>
              <w:rStyle w:val="HTMLCode"/>
            </w:rPr>
          </w:rPrChange>
        </w:rPr>
        <w:t xml:space="preserve">7 </w:t>
      </w:r>
      <w:r w:rsidRPr="00A46BE2">
        <w:rPr>
          <w:rStyle w:val="HTMLCode"/>
          <w:lang w:val="en-GB"/>
          <w:rPrChange w:id="2007" w:author="Arnauld Desprets" w:date="2020-04-07T08:45:00Z">
            <w:rPr>
              <w:rStyle w:val="HTMLCode"/>
            </w:rPr>
          </w:rPrChange>
        </w:rPr>
        <w:tab/>
      </w:r>
      <w:proofErr w:type="spellStart"/>
      <w:proofErr w:type="gramStart"/>
      <w:r w:rsidRPr="00A46BE2">
        <w:rPr>
          <w:rStyle w:val="HTMLCode"/>
          <w:lang w:val="en-GB"/>
          <w:rPrChange w:id="2008" w:author="Arnauld Desprets" w:date="2020-04-07T08:45:00Z">
            <w:rPr>
              <w:rStyle w:val="HTMLCode"/>
            </w:rPr>
          </w:rPrChange>
        </w:rPr>
        <w:t>context.set</w:t>
      </w:r>
      <w:proofErr w:type="spellEnd"/>
      <w:r w:rsidRPr="00A46BE2">
        <w:rPr>
          <w:rStyle w:val="HTMLCode"/>
          <w:lang w:val="en-GB"/>
          <w:rPrChange w:id="2009" w:author="Arnauld Desprets" w:date="2020-04-07T08:45:00Z">
            <w:rPr>
              <w:rStyle w:val="HTMLCode"/>
            </w:rPr>
          </w:rPrChange>
        </w:rPr>
        <w:t>(</w:t>
      </w:r>
      <w:proofErr w:type="gramEnd"/>
      <w:r w:rsidRPr="00A46BE2">
        <w:rPr>
          <w:rStyle w:val="HTMLCode"/>
          <w:lang w:val="en-GB"/>
          <w:rPrChange w:id="2010" w:author="Arnauld Desprets" w:date="2020-04-07T08:45:00Z">
            <w:rPr>
              <w:rStyle w:val="HTMLCode"/>
            </w:rPr>
          </w:rPrChange>
        </w:rPr>
        <w:t>'</w:t>
      </w:r>
      <w:proofErr w:type="spellStart"/>
      <w:r w:rsidRPr="00A46BE2">
        <w:rPr>
          <w:rStyle w:val="HTMLCode"/>
          <w:lang w:val="en-GB"/>
          <w:rPrChange w:id="2011" w:author="Arnauld Desprets" w:date="2020-04-07T08:45:00Z">
            <w:rPr>
              <w:rStyle w:val="HTMLCode"/>
            </w:rPr>
          </w:rPrChange>
        </w:rPr>
        <w:t>message.headers.api</w:t>
      </w:r>
      <w:proofErr w:type="spellEnd"/>
      <w:r w:rsidRPr="00A46BE2">
        <w:rPr>
          <w:rStyle w:val="HTMLCode"/>
          <w:lang w:val="en-GB"/>
          <w:rPrChange w:id="2012" w:author="Arnauld Desprets" w:date="2020-04-07T08:45:00Z">
            <w:rPr>
              <w:rStyle w:val="HTMLCode"/>
            </w:rPr>
          </w:rPrChange>
        </w:rPr>
        <w:t>-authenticated-credential', '</w:t>
      </w:r>
      <w:proofErr w:type="spellStart"/>
      <w:r w:rsidRPr="00A46BE2">
        <w:rPr>
          <w:rStyle w:val="HTMLCode"/>
          <w:lang w:val="en-GB"/>
          <w:rPrChange w:id="2013" w:author="Arnauld Desprets" w:date="2020-04-07T08:45:00Z">
            <w:rPr>
              <w:rStyle w:val="HTMLCode"/>
            </w:rPr>
          </w:rPrChange>
        </w:rPr>
        <w:t>cn</w:t>
      </w:r>
      <w:proofErr w:type="spellEnd"/>
      <w:r w:rsidRPr="00A46BE2">
        <w:rPr>
          <w:rStyle w:val="HTMLCode"/>
          <w:lang w:val="en-GB"/>
          <w:rPrChange w:id="2014" w:author="Arnauld Desprets" w:date="2020-04-07T08:45:00Z">
            <w:rPr>
              <w:rStyle w:val="HTMLCode"/>
            </w:rPr>
          </w:rPrChange>
        </w:rPr>
        <w:t>=' + username + ',email=' + username + '@fr.ibm.com');</w:t>
      </w:r>
    </w:p>
    <w:p w14:paraId="6C8DD890" w14:textId="77777777" w:rsidR="00D0102B" w:rsidRPr="00A46BE2" w:rsidRDefault="00D0102B" w:rsidP="00D0102B">
      <w:pPr>
        <w:pStyle w:val="HTMLPreformatted"/>
        <w:rPr>
          <w:rStyle w:val="HTMLCode"/>
          <w:lang w:val="en-GB"/>
          <w:rPrChange w:id="2015" w:author="Arnauld Desprets" w:date="2020-04-07T08:45:00Z">
            <w:rPr>
              <w:rStyle w:val="HTMLCode"/>
              <w:lang w:val="fr-FR"/>
            </w:rPr>
          </w:rPrChange>
        </w:rPr>
      </w:pPr>
      <w:r w:rsidRPr="00A46BE2">
        <w:rPr>
          <w:rStyle w:val="HTMLCode"/>
          <w:lang w:val="en-GB"/>
          <w:rPrChange w:id="2016" w:author="Arnauld Desprets" w:date="2020-04-07T08:45:00Z">
            <w:rPr>
              <w:rStyle w:val="HTMLCode"/>
              <w:lang w:val="fr-FR"/>
            </w:rPr>
          </w:rPrChange>
        </w:rPr>
        <w:t xml:space="preserve">8 </w:t>
      </w:r>
      <w:r w:rsidRPr="00A46BE2">
        <w:rPr>
          <w:rStyle w:val="HTMLCode"/>
          <w:lang w:val="en-GB"/>
          <w:rPrChange w:id="2017" w:author="Arnauld Desprets" w:date="2020-04-07T08:45:00Z">
            <w:rPr>
              <w:rStyle w:val="HTMLCode"/>
              <w:lang w:val="fr-FR"/>
            </w:rPr>
          </w:rPrChange>
        </w:rPr>
        <w:tab/>
      </w:r>
      <w:proofErr w:type="spellStart"/>
      <w:proofErr w:type="gramStart"/>
      <w:r w:rsidRPr="00A46BE2">
        <w:rPr>
          <w:rStyle w:val="HTMLCode"/>
          <w:lang w:val="en-GB"/>
          <w:rPrChange w:id="2018" w:author="Arnauld Desprets" w:date="2020-04-07T08:45:00Z">
            <w:rPr>
              <w:rStyle w:val="HTMLCode"/>
              <w:lang w:val="fr-FR"/>
            </w:rPr>
          </w:rPrChange>
        </w:rPr>
        <w:t>context.set</w:t>
      </w:r>
      <w:proofErr w:type="spellEnd"/>
      <w:r w:rsidRPr="00A46BE2">
        <w:rPr>
          <w:rStyle w:val="HTMLCode"/>
          <w:lang w:val="en-GB"/>
          <w:rPrChange w:id="2019" w:author="Arnauld Desprets" w:date="2020-04-07T08:45:00Z">
            <w:rPr>
              <w:rStyle w:val="HTMLCode"/>
              <w:lang w:val="fr-FR"/>
            </w:rPr>
          </w:rPrChange>
        </w:rPr>
        <w:t>(</w:t>
      </w:r>
      <w:proofErr w:type="gramEnd"/>
      <w:r w:rsidRPr="00A46BE2">
        <w:rPr>
          <w:rStyle w:val="HTMLCode"/>
          <w:lang w:val="en-GB"/>
          <w:rPrChange w:id="2020" w:author="Arnauld Desprets" w:date="2020-04-07T08:45:00Z">
            <w:rPr>
              <w:rStyle w:val="HTMLCode"/>
              <w:lang w:val="fr-FR"/>
            </w:rPr>
          </w:rPrChange>
        </w:rPr>
        <w:t>'</w:t>
      </w:r>
      <w:proofErr w:type="spellStart"/>
      <w:r w:rsidRPr="00A46BE2">
        <w:rPr>
          <w:rStyle w:val="HTMLCode"/>
          <w:lang w:val="en-GB"/>
          <w:rPrChange w:id="2021" w:author="Arnauld Desprets" w:date="2020-04-07T08:45:00Z">
            <w:rPr>
              <w:rStyle w:val="HTMLCode"/>
              <w:lang w:val="fr-FR"/>
            </w:rPr>
          </w:rPrChange>
        </w:rPr>
        <w:t>message.status.code</w:t>
      </w:r>
      <w:proofErr w:type="spellEnd"/>
      <w:r w:rsidRPr="00A46BE2">
        <w:rPr>
          <w:rStyle w:val="HTMLCode"/>
          <w:lang w:val="en-GB"/>
          <w:rPrChange w:id="2022" w:author="Arnauld Desprets" w:date="2020-04-07T08:45:00Z">
            <w:rPr>
              <w:rStyle w:val="HTMLCode"/>
              <w:lang w:val="fr-FR"/>
            </w:rPr>
          </w:rPrChange>
        </w:rPr>
        <w:t>', 200);</w:t>
      </w:r>
    </w:p>
    <w:p w14:paraId="18B9FCEF" w14:textId="77777777" w:rsidR="00D0102B" w:rsidRPr="00A46BE2" w:rsidRDefault="00D0102B" w:rsidP="00D0102B">
      <w:pPr>
        <w:pStyle w:val="HTMLPreformatted"/>
        <w:rPr>
          <w:rStyle w:val="HTMLCode"/>
          <w:lang w:val="en-GB"/>
          <w:rPrChange w:id="2023" w:author="Arnauld Desprets" w:date="2020-04-07T08:45:00Z">
            <w:rPr>
              <w:rStyle w:val="HTMLCode"/>
            </w:rPr>
          </w:rPrChange>
        </w:rPr>
      </w:pPr>
      <w:r w:rsidRPr="00A46BE2">
        <w:rPr>
          <w:rStyle w:val="HTMLCode"/>
          <w:lang w:val="en-GB"/>
          <w:rPrChange w:id="2024" w:author="Arnauld Desprets" w:date="2020-04-07T08:45:00Z">
            <w:rPr>
              <w:rStyle w:val="HTMLCode"/>
            </w:rPr>
          </w:rPrChange>
        </w:rPr>
        <w:t xml:space="preserve">9 </w:t>
      </w:r>
      <w:r w:rsidRPr="00A46BE2">
        <w:rPr>
          <w:rStyle w:val="HTMLCode"/>
          <w:lang w:val="en-GB"/>
          <w:rPrChange w:id="2025" w:author="Arnauld Desprets" w:date="2020-04-07T08:45:00Z">
            <w:rPr>
              <w:rStyle w:val="HTMLCode"/>
            </w:rPr>
          </w:rPrChange>
        </w:rPr>
        <w:tab/>
      </w:r>
      <w:proofErr w:type="spellStart"/>
      <w:proofErr w:type="gramStart"/>
      <w:r w:rsidRPr="00A46BE2">
        <w:rPr>
          <w:rStyle w:val="HTMLCode"/>
          <w:lang w:val="en-GB"/>
          <w:rPrChange w:id="2026" w:author="Arnauld Desprets" w:date="2020-04-07T08:45:00Z">
            <w:rPr>
              <w:rStyle w:val="HTMLCode"/>
            </w:rPr>
          </w:rPrChange>
        </w:rPr>
        <w:t>context.set</w:t>
      </w:r>
      <w:proofErr w:type="spellEnd"/>
      <w:r w:rsidRPr="00A46BE2">
        <w:rPr>
          <w:rStyle w:val="HTMLCode"/>
          <w:lang w:val="en-GB"/>
          <w:rPrChange w:id="2027" w:author="Arnauld Desprets" w:date="2020-04-07T08:45:00Z">
            <w:rPr>
              <w:rStyle w:val="HTMLCode"/>
            </w:rPr>
          </w:rPrChange>
        </w:rPr>
        <w:t>(</w:t>
      </w:r>
      <w:proofErr w:type="gramEnd"/>
      <w:r w:rsidRPr="00A46BE2">
        <w:rPr>
          <w:rStyle w:val="HTMLCode"/>
          <w:lang w:val="en-GB"/>
          <w:rPrChange w:id="2028" w:author="Arnauld Desprets" w:date="2020-04-07T08:45:00Z">
            <w:rPr>
              <w:rStyle w:val="HTMLCode"/>
            </w:rPr>
          </w:rPrChange>
        </w:rPr>
        <w:t>'</w:t>
      </w:r>
      <w:proofErr w:type="spellStart"/>
      <w:r w:rsidRPr="00A46BE2">
        <w:rPr>
          <w:rStyle w:val="HTMLCode"/>
          <w:lang w:val="en-GB"/>
          <w:rPrChange w:id="2029" w:author="Arnauld Desprets" w:date="2020-04-07T08:45:00Z">
            <w:rPr>
              <w:rStyle w:val="HTMLCode"/>
            </w:rPr>
          </w:rPrChange>
        </w:rPr>
        <w:t>message.headers.content</w:t>
      </w:r>
      <w:proofErr w:type="spellEnd"/>
      <w:r w:rsidRPr="00A46BE2">
        <w:rPr>
          <w:rStyle w:val="HTMLCode"/>
          <w:lang w:val="en-GB"/>
          <w:rPrChange w:id="2030" w:author="Arnauld Desprets" w:date="2020-04-07T08:45:00Z">
            <w:rPr>
              <w:rStyle w:val="HTMLCode"/>
            </w:rPr>
          </w:rPrChange>
        </w:rPr>
        <w:t>-type', 'application/json');</w:t>
      </w:r>
    </w:p>
    <w:p w14:paraId="3229109A" w14:textId="77777777" w:rsidR="00D0102B" w:rsidRPr="00A46BE2" w:rsidRDefault="00D0102B" w:rsidP="00D0102B">
      <w:pPr>
        <w:pStyle w:val="HTMLPreformatted"/>
        <w:rPr>
          <w:rStyle w:val="HTMLCode"/>
          <w:lang w:val="en-GB"/>
          <w:rPrChange w:id="2031" w:author="Arnauld Desprets" w:date="2020-04-07T08:45:00Z">
            <w:rPr>
              <w:rStyle w:val="HTMLCode"/>
            </w:rPr>
          </w:rPrChange>
        </w:rPr>
      </w:pPr>
      <w:r w:rsidRPr="00A46BE2">
        <w:rPr>
          <w:rStyle w:val="HTMLCode"/>
          <w:lang w:val="en-GB"/>
          <w:rPrChange w:id="2032" w:author="Arnauld Desprets" w:date="2020-04-07T08:45:00Z">
            <w:rPr>
              <w:rStyle w:val="HTMLCode"/>
            </w:rPr>
          </w:rPrChange>
        </w:rPr>
        <w:t xml:space="preserve">10     </w:t>
      </w:r>
      <w:proofErr w:type="spellStart"/>
      <w:proofErr w:type="gramStart"/>
      <w:r w:rsidRPr="00A46BE2">
        <w:rPr>
          <w:rStyle w:val="HTMLCode"/>
          <w:lang w:val="en-GB"/>
          <w:rPrChange w:id="2033" w:author="Arnauld Desprets" w:date="2020-04-07T08:45:00Z">
            <w:rPr>
              <w:rStyle w:val="HTMLCode"/>
            </w:rPr>
          </w:rPrChange>
        </w:rPr>
        <w:t>context.message</w:t>
      </w:r>
      <w:proofErr w:type="gramEnd"/>
      <w:r w:rsidRPr="00A46BE2">
        <w:rPr>
          <w:rStyle w:val="HTMLCode"/>
          <w:lang w:val="en-GB"/>
          <w:rPrChange w:id="2034" w:author="Arnauld Desprets" w:date="2020-04-07T08:45:00Z">
            <w:rPr>
              <w:rStyle w:val="HTMLCode"/>
            </w:rPr>
          </w:rPrChange>
        </w:rPr>
        <w:t>.body.write</w:t>
      </w:r>
      <w:proofErr w:type="spellEnd"/>
      <w:r w:rsidRPr="00A46BE2">
        <w:rPr>
          <w:rStyle w:val="HTMLCode"/>
          <w:lang w:val="en-GB"/>
          <w:rPrChange w:id="2035" w:author="Arnauld Desprets" w:date="2020-04-07T08:45:00Z">
            <w:rPr>
              <w:rStyle w:val="HTMLCode"/>
            </w:rPr>
          </w:rPrChange>
        </w:rPr>
        <w:t xml:space="preserve">({username: username, email: username + '@fr.ibm.com', </w:t>
      </w:r>
      <w:proofErr w:type="spellStart"/>
      <w:r w:rsidRPr="00A46BE2">
        <w:rPr>
          <w:rStyle w:val="HTMLCode"/>
          <w:lang w:val="en-GB"/>
          <w:rPrChange w:id="2036" w:author="Arnauld Desprets" w:date="2020-04-07T08:45:00Z">
            <w:rPr>
              <w:rStyle w:val="HTMLCode"/>
            </w:rPr>
          </w:rPrChange>
        </w:rPr>
        <w:t>first_name</w:t>
      </w:r>
      <w:proofErr w:type="spellEnd"/>
      <w:r w:rsidRPr="00A46BE2">
        <w:rPr>
          <w:rStyle w:val="HTMLCode"/>
          <w:lang w:val="en-GB"/>
          <w:rPrChange w:id="2037" w:author="Arnauld Desprets" w:date="2020-04-07T08:45:00Z">
            <w:rPr>
              <w:rStyle w:val="HTMLCode"/>
            </w:rPr>
          </w:rPrChange>
        </w:rPr>
        <w:t xml:space="preserve">: username, </w:t>
      </w:r>
      <w:proofErr w:type="spellStart"/>
      <w:r w:rsidRPr="00A46BE2">
        <w:rPr>
          <w:rStyle w:val="HTMLCode"/>
          <w:lang w:val="en-GB"/>
          <w:rPrChange w:id="2038" w:author="Arnauld Desprets" w:date="2020-04-07T08:45:00Z">
            <w:rPr>
              <w:rStyle w:val="HTMLCode"/>
            </w:rPr>
          </w:rPrChange>
        </w:rPr>
        <w:t>last_name</w:t>
      </w:r>
      <w:proofErr w:type="spellEnd"/>
      <w:r w:rsidRPr="00A46BE2">
        <w:rPr>
          <w:rStyle w:val="HTMLCode"/>
          <w:lang w:val="en-GB"/>
          <w:rPrChange w:id="2039" w:author="Arnauld Desprets" w:date="2020-04-07T08:45:00Z">
            <w:rPr>
              <w:rStyle w:val="HTMLCode"/>
            </w:rPr>
          </w:rPrChange>
        </w:rPr>
        <w:t>: username});</w:t>
      </w:r>
    </w:p>
    <w:p w14:paraId="6C6EAB20" w14:textId="77777777" w:rsidR="00D0102B" w:rsidRPr="00A46BE2" w:rsidRDefault="00D0102B" w:rsidP="00D0102B">
      <w:pPr>
        <w:pStyle w:val="HTMLPreformatted"/>
        <w:rPr>
          <w:rStyle w:val="HTMLCode"/>
          <w:lang w:val="en-GB"/>
          <w:rPrChange w:id="2040" w:author="Arnauld Desprets" w:date="2020-04-07T08:45:00Z">
            <w:rPr>
              <w:rStyle w:val="HTMLCode"/>
            </w:rPr>
          </w:rPrChange>
        </w:rPr>
      </w:pPr>
      <w:proofErr w:type="gramStart"/>
      <w:r w:rsidRPr="00A46BE2">
        <w:rPr>
          <w:rStyle w:val="HTMLCode"/>
          <w:lang w:val="en-GB"/>
          <w:rPrChange w:id="2041" w:author="Arnauld Desprets" w:date="2020-04-07T08:45:00Z">
            <w:rPr>
              <w:rStyle w:val="HTMLCode"/>
            </w:rPr>
          </w:rPrChange>
        </w:rPr>
        <w:t>11 }</w:t>
      </w:r>
      <w:proofErr w:type="gramEnd"/>
      <w:r w:rsidRPr="00A46BE2">
        <w:rPr>
          <w:rStyle w:val="HTMLCode"/>
          <w:lang w:val="en-GB"/>
          <w:rPrChange w:id="2042" w:author="Arnauld Desprets" w:date="2020-04-07T08:45:00Z">
            <w:rPr>
              <w:rStyle w:val="HTMLCode"/>
            </w:rPr>
          </w:rPrChange>
        </w:rPr>
        <w:t xml:space="preserve"> else {</w:t>
      </w:r>
    </w:p>
    <w:p w14:paraId="6CA7D9E4" w14:textId="77777777" w:rsidR="00D0102B" w:rsidRPr="00A46BE2" w:rsidRDefault="00D0102B" w:rsidP="00D0102B">
      <w:pPr>
        <w:pStyle w:val="HTMLPreformatted"/>
        <w:rPr>
          <w:rStyle w:val="HTMLCode"/>
          <w:lang w:val="en-GB"/>
          <w:rPrChange w:id="2043" w:author="Arnauld Desprets" w:date="2020-04-07T08:45:00Z">
            <w:rPr>
              <w:rStyle w:val="HTMLCode"/>
            </w:rPr>
          </w:rPrChange>
        </w:rPr>
      </w:pPr>
      <w:r w:rsidRPr="00A46BE2">
        <w:rPr>
          <w:rStyle w:val="HTMLCode"/>
          <w:lang w:val="en-GB"/>
          <w:rPrChange w:id="2044" w:author="Arnauld Desprets" w:date="2020-04-07T08:45:00Z">
            <w:rPr>
              <w:rStyle w:val="HTMLCode"/>
            </w:rPr>
          </w:rPrChange>
        </w:rPr>
        <w:t xml:space="preserve">12 </w:t>
      </w:r>
      <w:r w:rsidRPr="00A46BE2">
        <w:rPr>
          <w:rStyle w:val="HTMLCode"/>
          <w:lang w:val="en-GB"/>
          <w:rPrChange w:id="2045" w:author="Arnauld Desprets" w:date="2020-04-07T08:45:00Z">
            <w:rPr>
              <w:rStyle w:val="HTMLCode"/>
            </w:rPr>
          </w:rPrChange>
        </w:rPr>
        <w:tab/>
      </w:r>
      <w:proofErr w:type="spellStart"/>
      <w:proofErr w:type="gramStart"/>
      <w:r w:rsidRPr="00A46BE2">
        <w:rPr>
          <w:rStyle w:val="HTMLCode"/>
          <w:lang w:val="en-GB"/>
          <w:rPrChange w:id="2046" w:author="Arnauld Desprets" w:date="2020-04-07T08:45:00Z">
            <w:rPr>
              <w:rStyle w:val="HTMLCode"/>
            </w:rPr>
          </w:rPrChange>
        </w:rPr>
        <w:t>context.set</w:t>
      </w:r>
      <w:proofErr w:type="spellEnd"/>
      <w:r w:rsidRPr="00A46BE2">
        <w:rPr>
          <w:rStyle w:val="HTMLCode"/>
          <w:lang w:val="en-GB"/>
          <w:rPrChange w:id="2047" w:author="Arnauld Desprets" w:date="2020-04-07T08:45:00Z">
            <w:rPr>
              <w:rStyle w:val="HTMLCode"/>
            </w:rPr>
          </w:rPrChange>
        </w:rPr>
        <w:t>(</w:t>
      </w:r>
      <w:proofErr w:type="gramEnd"/>
      <w:r w:rsidRPr="00A46BE2">
        <w:rPr>
          <w:rStyle w:val="HTMLCode"/>
          <w:lang w:val="en-GB"/>
          <w:rPrChange w:id="2048" w:author="Arnauld Desprets" w:date="2020-04-07T08:45:00Z">
            <w:rPr>
              <w:rStyle w:val="HTMLCode"/>
            </w:rPr>
          </w:rPrChange>
        </w:rPr>
        <w:t>'</w:t>
      </w:r>
      <w:proofErr w:type="spellStart"/>
      <w:r w:rsidRPr="00A46BE2">
        <w:rPr>
          <w:rStyle w:val="HTMLCode"/>
          <w:lang w:val="en-GB"/>
          <w:rPrChange w:id="2049" w:author="Arnauld Desprets" w:date="2020-04-07T08:45:00Z">
            <w:rPr>
              <w:rStyle w:val="HTMLCode"/>
            </w:rPr>
          </w:rPrChange>
        </w:rPr>
        <w:t>message.status.code</w:t>
      </w:r>
      <w:proofErr w:type="spellEnd"/>
      <w:r w:rsidRPr="00A46BE2">
        <w:rPr>
          <w:rStyle w:val="HTMLCode"/>
          <w:lang w:val="en-GB"/>
          <w:rPrChange w:id="2050" w:author="Arnauld Desprets" w:date="2020-04-07T08:45:00Z">
            <w:rPr>
              <w:rStyle w:val="HTMLCode"/>
            </w:rPr>
          </w:rPrChange>
        </w:rPr>
        <w:t>', 401);</w:t>
      </w:r>
    </w:p>
    <w:p w14:paraId="7E5EF5FD" w14:textId="77777777" w:rsidR="00D0102B" w:rsidRPr="00A46BE2" w:rsidRDefault="00D0102B" w:rsidP="00D0102B">
      <w:pPr>
        <w:pStyle w:val="HTMLPreformatted"/>
        <w:rPr>
          <w:rStyle w:val="HTMLCode"/>
          <w:lang w:val="en-GB"/>
          <w:rPrChange w:id="2051" w:author="Arnauld Desprets" w:date="2020-04-07T08:45:00Z">
            <w:rPr>
              <w:rStyle w:val="HTMLCode"/>
            </w:rPr>
          </w:rPrChange>
        </w:rPr>
      </w:pPr>
      <w:proofErr w:type="gramStart"/>
      <w:r w:rsidRPr="00A46BE2">
        <w:rPr>
          <w:rStyle w:val="HTMLCode"/>
          <w:lang w:val="en-GB"/>
          <w:rPrChange w:id="2052" w:author="Arnauld Desprets" w:date="2020-04-07T08:45:00Z">
            <w:rPr>
              <w:rStyle w:val="HTMLCode"/>
            </w:rPr>
          </w:rPrChange>
        </w:rPr>
        <w:lastRenderedPageBreak/>
        <w:t>13 }</w:t>
      </w:r>
      <w:proofErr w:type="gramEnd"/>
    </w:p>
    <w:p w14:paraId="1C0FD5FC" w14:textId="77777777" w:rsidR="00D0102B" w:rsidRPr="00A46BE2" w:rsidRDefault="00D0102B" w:rsidP="00D0102B">
      <w:pPr>
        <w:pStyle w:val="NormalWeb"/>
        <w:rPr>
          <w:lang w:val="en-GB"/>
          <w:rPrChange w:id="2053" w:author="Arnauld Desprets" w:date="2020-04-07T08:45:00Z">
            <w:rPr/>
          </w:rPrChange>
        </w:rPr>
      </w:pPr>
      <w:r w:rsidRPr="00A46BE2">
        <w:rPr>
          <w:lang w:val="en-GB"/>
          <w:rPrChange w:id="2054" w:author="Arnauld Desprets" w:date="2020-04-07T08:45:00Z">
            <w:rPr/>
          </w:rPrChange>
        </w:rPr>
        <w:t>Here are some characteristics of this API:</w:t>
      </w:r>
    </w:p>
    <w:p w14:paraId="2690EDC1" w14:textId="77777777" w:rsidR="00D0102B" w:rsidRPr="00A46BE2" w:rsidRDefault="00D0102B" w:rsidP="00D0102B">
      <w:pPr>
        <w:pStyle w:val="NormalWeb"/>
        <w:rPr>
          <w:lang w:val="en-GB"/>
          <w:rPrChange w:id="2055" w:author="Arnauld Desprets" w:date="2020-04-07T08:45:00Z">
            <w:rPr/>
          </w:rPrChange>
        </w:rPr>
      </w:pPr>
      <w:r w:rsidRPr="00A46BE2">
        <w:rPr>
          <w:lang w:val="en-GB"/>
          <w:rPrChange w:id="2056" w:author="Arnauld Desprets" w:date="2020-04-07T08:45:00Z">
            <w:rPr/>
          </w:rPrChange>
        </w:rPr>
        <w:t xml:space="preserve">Base path: /fakeauth/v1 </w:t>
      </w:r>
      <w:r w:rsidRPr="00A46BE2">
        <w:rPr>
          <w:lang w:val="en-GB"/>
          <w:rPrChange w:id="2057" w:author="Arnauld Desprets" w:date="2020-04-07T08:45:00Z">
            <w:rPr/>
          </w:rPrChange>
        </w:rPr>
        <w:br/>
        <w:t xml:space="preserve">No security, not even an API Key. </w:t>
      </w:r>
      <w:r w:rsidRPr="00A46BE2">
        <w:rPr>
          <w:lang w:val="en-GB"/>
          <w:rPrChange w:id="2058" w:author="Arnauld Desprets" w:date="2020-04-07T08:45:00Z">
            <w:rPr/>
          </w:rPrChange>
        </w:rPr>
        <w:br/>
        <w:t xml:space="preserve">Four paths: /basic-auth (GET), /authenticate (POST), /authenticate/{uid}/{pwd} GET, /ping (GET) </w:t>
      </w:r>
      <w:r w:rsidRPr="00A46BE2">
        <w:rPr>
          <w:lang w:val="en-GB"/>
          <w:rPrChange w:id="2059" w:author="Arnauld Desprets" w:date="2020-04-07T08:45:00Z">
            <w:rPr/>
          </w:rPrChange>
        </w:rPr>
        <w:br/>
        <w:t>Two definitions:</w:t>
      </w:r>
    </w:p>
    <w:p w14:paraId="20FDCA59" w14:textId="77777777" w:rsidR="00D0102B" w:rsidRPr="00A46BE2" w:rsidRDefault="00D0102B" w:rsidP="007A0802">
      <w:pPr>
        <w:numPr>
          <w:ilvl w:val="0"/>
          <w:numId w:val="50"/>
        </w:numPr>
        <w:spacing w:before="100" w:beforeAutospacing="1" w:after="100" w:afterAutospacing="1" w:line="240" w:lineRule="auto"/>
        <w:rPr>
          <w:lang w:val="en-GB"/>
          <w:rPrChange w:id="2060" w:author="Arnauld Desprets" w:date="2020-04-07T08:45:00Z">
            <w:rPr/>
          </w:rPrChange>
        </w:rPr>
      </w:pPr>
      <w:proofErr w:type="spellStart"/>
      <w:r w:rsidRPr="00A46BE2">
        <w:rPr>
          <w:lang w:val="en-GB"/>
          <w:rPrChange w:id="2061" w:author="Arnauld Desprets" w:date="2020-04-07T08:45:00Z">
            <w:rPr/>
          </w:rPrChange>
        </w:rPr>
        <w:t>UserCredential</w:t>
      </w:r>
      <w:proofErr w:type="spellEnd"/>
      <w:r w:rsidRPr="00A46BE2">
        <w:rPr>
          <w:lang w:val="en-GB"/>
          <w:rPrChange w:id="2062" w:author="Arnauld Desprets" w:date="2020-04-07T08:45:00Z">
            <w:rPr/>
          </w:rPrChange>
        </w:rPr>
        <w:t xml:space="preserve"> object </w:t>
      </w:r>
      <w:proofErr w:type="spellStart"/>
      <w:r w:rsidRPr="00A46BE2">
        <w:rPr>
          <w:lang w:val="en-GB"/>
          <w:rPrChange w:id="2063" w:author="Arnauld Desprets" w:date="2020-04-07T08:45:00Z">
            <w:rPr/>
          </w:rPrChange>
        </w:rPr>
        <w:t>Object</w:t>
      </w:r>
      <w:proofErr w:type="spellEnd"/>
      <w:r w:rsidRPr="00A46BE2">
        <w:rPr>
          <w:lang w:val="en-GB"/>
          <w:rPrChange w:id="2064" w:author="Arnauld Desprets" w:date="2020-04-07T08:45:00Z">
            <w:rPr/>
          </w:rPrChange>
        </w:rPr>
        <w:t xml:space="preserve"> containing the credentials in order to perform authentication (uid and password)</w:t>
      </w:r>
    </w:p>
    <w:p w14:paraId="43488BE1" w14:textId="77777777" w:rsidR="00D0102B" w:rsidRPr="00A46BE2" w:rsidRDefault="00D0102B" w:rsidP="007A0802">
      <w:pPr>
        <w:numPr>
          <w:ilvl w:val="0"/>
          <w:numId w:val="50"/>
        </w:numPr>
        <w:spacing w:before="100" w:beforeAutospacing="1" w:after="100" w:afterAutospacing="1" w:line="240" w:lineRule="auto"/>
        <w:rPr>
          <w:lang w:val="en-GB"/>
          <w:rPrChange w:id="2065" w:author="Arnauld Desprets" w:date="2020-04-07T08:45:00Z">
            <w:rPr/>
          </w:rPrChange>
        </w:rPr>
      </w:pPr>
      <w:proofErr w:type="spellStart"/>
      <w:r w:rsidRPr="00A46BE2">
        <w:rPr>
          <w:lang w:val="en-GB"/>
          <w:rPrChange w:id="2066" w:author="Arnauld Desprets" w:date="2020-04-07T08:45:00Z">
            <w:rPr/>
          </w:rPrChange>
        </w:rPr>
        <w:t>AuthenticatedUser</w:t>
      </w:r>
      <w:proofErr w:type="spellEnd"/>
      <w:r w:rsidRPr="00A46BE2">
        <w:rPr>
          <w:lang w:val="en-GB"/>
          <w:rPrChange w:id="2067" w:author="Arnauld Desprets" w:date="2020-04-07T08:45:00Z">
            <w:rPr/>
          </w:rPrChange>
        </w:rPr>
        <w:t xml:space="preserve"> object </w:t>
      </w:r>
      <w:proofErr w:type="spellStart"/>
      <w:r w:rsidRPr="00A46BE2">
        <w:rPr>
          <w:lang w:val="en-GB"/>
          <w:rPrChange w:id="2068" w:author="Arnauld Desprets" w:date="2020-04-07T08:45:00Z">
            <w:rPr/>
          </w:rPrChange>
        </w:rPr>
        <w:t>Object</w:t>
      </w:r>
      <w:proofErr w:type="spellEnd"/>
      <w:r w:rsidRPr="00A46BE2">
        <w:rPr>
          <w:lang w:val="en-GB"/>
          <w:rPrChange w:id="2069" w:author="Arnauld Desprets" w:date="2020-04-07T08:45:00Z">
            <w:rPr/>
          </w:rPrChange>
        </w:rPr>
        <w:t xml:space="preserve"> returned when a user is authenticated</w:t>
      </w:r>
    </w:p>
    <w:p w14:paraId="512AFE85" w14:textId="77777777" w:rsidR="00D0102B" w:rsidRPr="00A46BE2" w:rsidRDefault="00D0102B" w:rsidP="00D0102B">
      <w:pPr>
        <w:pStyle w:val="NormalWeb"/>
        <w:rPr>
          <w:lang w:val="en-GB"/>
          <w:rPrChange w:id="2070" w:author="Arnauld Desprets" w:date="2020-04-07T08:45:00Z">
            <w:rPr/>
          </w:rPrChange>
        </w:rPr>
      </w:pPr>
      <w:r w:rsidRPr="00A46BE2">
        <w:rPr>
          <w:lang w:val="en-GB"/>
          <w:rPrChange w:id="2071" w:author="Arnauld Desprets" w:date="2020-04-07T08:45:00Z">
            <w:rPr/>
          </w:rPrChange>
        </w:rPr>
        <w:t xml:space="preserve">Here are the YAML definitions: </w:t>
      </w:r>
      <w:r w:rsidR="00A46BE2" w:rsidRPr="00A46BE2">
        <w:rPr>
          <w:lang w:val="en-GB"/>
          <w:rPrChange w:id="2072" w:author="Arnauld Desprets" w:date="2020-04-07T08:45:00Z">
            <w:rPr/>
          </w:rPrChange>
        </w:rPr>
        <w:fldChar w:fldCharType="begin"/>
      </w:r>
      <w:r w:rsidR="00A46BE2" w:rsidRPr="00A46BE2">
        <w:rPr>
          <w:lang w:val="en-GB"/>
          <w:rPrChange w:id="2073" w:author="Arnauld Desprets" w:date="2020-04-07T08:45:00Z">
            <w:rPr/>
          </w:rPrChange>
        </w:rPr>
        <w:instrText xml:space="preserve"> HYPERLINK "https://github.com/ADesprets/bluemix-labs/blob/master/Lab%20API%20-%20Manage%20your%20APIs%20with%20API%20Connect/materials/step12/fakeauthenticationurl_1.0.0.yaml" \o "FakeAuthenticationURL-1.0.0 API" </w:instrText>
      </w:r>
      <w:r w:rsidR="00A46BE2" w:rsidRPr="00A46BE2">
        <w:rPr>
          <w:lang w:val="en-GB"/>
          <w:rPrChange w:id="2074" w:author="Arnauld Desprets" w:date="2020-04-07T08:45:00Z">
            <w:rPr/>
          </w:rPrChange>
        </w:rPr>
        <w:fldChar w:fldCharType="separate"/>
      </w:r>
      <w:r w:rsidRPr="00A46BE2">
        <w:rPr>
          <w:rStyle w:val="Hyperlink"/>
          <w:lang w:val="en-GB"/>
          <w:rPrChange w:id="2075" w:author="Arnauld Desprets" w:date="2020-04-07T08:45:00Z">
            <w:rPr>
              <w:rStyle w:val="Hyperlink"/>
            </w:rPr>
          </w:rPrChange>
        </w:rPr>
        <w:t>Fake Authentication API Open API Document</w:t>
      </w:r>
      <w:r w:rsidR="00A46BE2" w:rsidRPr="00A46BE2">
        <w:rPr>
          <w:rStyle w:val="Hyperlink"/>
          <w:lang w:val="en-GB"/>
          <w:rPrChange w:id="2076" w:author="Arnauld Desprets" w:date="2020-04-07T08:45:00Z">
            <w:rPr>
              <w:rStyle w:val="Hyperlink"/>
            </w:rPr>
          </w:rPrChange>
        </w:rPr>
        <w:fldChar w:fldCharType="end"/>
      </w:r>
      <w:r w:rsidRPr="00A46BE2">
        <w:rPr>
          <w:lang w:val="en-GB"/>
          <w:rPrChange w:id="2077" w:author="Arnauld Desprets" w:date="2020-04-07T08:45:00Z">
            <w:rPr/>
          </w:rPrChange>
        </w:rPr>
        <w:t xml:space="preserve"> and </w:t>
      </w:r>
      <w:r w:rsidR="00A46BE2" w:rsidRPr="00A46BE2">
        <w:rPr>
          <w:lang w:val="en-GB"/>
          <w:rPrChange w:id="2078" w:author="Arnauld Desprets" w:date="2020-04-07T08:45:00Z">
            <w:rPr/>
          </w:rPrChange>
        </w:rPr>
        <w:fldChar w:fldCharType="begin"/>
      </w:r>
      <w:r w:rsidR="00A46BE2" w:rsidRPr="00A46BE2">
        <w:rPr>
          <w:lang w:val="en-GB"/>
          <w:rPrChange w:id="2079" w:author="Arnauld Desprets" w:date="2020-04-07T08:45:00Z">
            <w:rPr/>
          </w:rPrChange>
        </w:rPr>
        <w:instrText xml:space="preserve"> HYPERLINK "https://github.com/ADesprets/bluemix-labs/blob/master/Lab%20API%20-%20Manage%20your%20APIs%20with%20API%20Connect/materials/step12/fakeauthenticationproduct_1.0.0.yaml" \o "FakeAuthenticationProduct-1.0.0 Product" </w:instrText>
      </w:r>
      <w:r w:rsidR="00A46BE2" w:rsidRPr="00A46BE2">
        <w:rPr>
          <w:lang w:val="en-GB"/>
          <w:rPrChange w:id="2080" w:author="Arnauld Desprets" w:date="2020-04-07T08:45:00Z">
            <w:rPr/>
          </w:rPrChange>
        </w:rPr>
        <w:fldChar w:fldCharType="separate"/>
      </w:r>
      <w:r w:rsidRPr="00A46BE2">
        <w:rPr>
          <w:rStyle w:val="Hyperlink"/>
          <w:lang w:val="en-GB"/>
          <w:rPrChange w:id="2081" w:author="Arnauld Desprets" w:date="2020-04-07T08:45:00Z">
            <w:rPr>
              <w:rStyle w:val="Hyperlink"/>
            </w:rPr>
          </w:rPrChange>
        </w:rPr>
        <w:t>Fake Authentication Product Open API Document</w:t>
      </w:r>
      <w:r w:rsidR="00A46BE2" w:rsidRPr="00A46BE2">
        <w:rPr>
          <w:rStyle w:val="Hyperlink"/>
          <w:lang w:val="en-GB"/>
          <w:rPrChange w:id="2082" w:author="Arnauld Desprets" w:date="2020-04-07T08:45:00Z">
            <w:rPr>
              <w:rStyle w:val="Hyperlink"/>
            </w:rPr>
          </w:rPrChange>
        </w:rPr>
        <w:fldChar w:fldCharType="end"/>
      </w:r>
      <w:r w:rsidRPr="00A46BE2">
        <w:rPr>
          <w:lang w:val="en-GB"/>
          <w:rPrChange w:id="2083" w:author="Arnauld Desprets" w:date="2020-04-07T08:45:00Z">
            <w:rPr/>
          </w:rPrChange>
        </w:rPr>
        <w:t>.</w:t>
      </w:r>
    </w:p>
    <w:p w14:paraId="79730E9A" w14:textId="77777777" w:rsidR="00D0102B" w:rsidRPr="00A46BE2" w:rsidRDefault="00D0102B" w:rsidP="00D0102B">
      <w:pPr>
        <w:pStyle w:val="NormalWeb"/>
        <w:rPr>
          <w:lang w:val="en-GB"/>
          <w:rPrChange w:id="2084" w:author="Arnauld Desprets" w:date="2020-04-07T08:45:00Z">
            <w:rPr/>
          </w:rPrChange>
        </w:rPr>
      </w:pPr>
      <w:r w:rsidRPr="00A46BE2">
        <w:rPr>
          <w:lang w:val="en-GB"/>
          <w:rPrChange w:id="2085" w:author="Arnauld Desprets" w:date="2020-04-07T08:45:00Z">
            <w:rPr/>
          </w:rPrChange>
        </w:rPr>
        <w:t>You need to publish the API, let's say in our Integration catalog. I'm going to use the CLI to do that.</w:t>
      </w:r>
    </w:p>
    <w:p w14:paraId="4E04256D" w14:textId="77777777" w:rsidR="00D0102B" w:rsidRPr="00A46BE2" w:rsidRDefault="00D0102B" w:rsidP="00D0102B">
      <w:pPr>
        <w:pStyle w:val="HTMLPreformatted"/>
        <w:rPr>
          <w:rStyle w:val="HTMLCode"/>
          <w:lang w:val="en-GB"/>
          <w:rPrChange w:id="2086" w:author="Arnauld Desprets" w:date="2020-04-07T08:45:00Z">
            <w:rPr>
              <w:rStyle w:val="HTMLCode"/>
            </w:rPr>
          </w:rPrChange>
        </w:rPr>
      </w:pPr>
      <w:r w:rsidRPr="00A46BE2">
        <w:rPr>
          <w:rStyle w:val="HTMLCode"/>
          <w:lang w:val="en-GB"/>
          <w:rPrChange w:id="2087" w:author="Arnauld Desprets" w:date="2020-04-07T08:45:00Z">
            <w:rPr>
              <w:rStyle w:val="HTMLCode"/>
            </w:rPr>
          </w:rPrChange>
        </w:rPr>
        <w:t>apic login -s &lt;manager endpoint&gt; -u &lt;uid&gt; -p &lt;pwd&gt; -r provider/default-idp-2</w:t>
      </w:r>
    </w:p>
    <w:p w14:paraId="101CADA1" w14:textId="77777777" w:rsidR="00D0102B" w:rsidRPr="00A46BE2" w:rsidRDefault="00D0102B" w:rsidP="00D0102B">
      <w:pPr>
        <w:pStyle w:val="HTMLPreformatted"/>
        <w:rPr>
          <w:rStyle w:val="HTMLCode"/>
          <w:lang w:val="en-GB"/>
          <w:rPrChange w:id="2088" w:author="Arnauld Desprets" w:date="2020-04-07T08:45:00Z">
            <w:rPr>
              <w:rStyle w:val="HTMLCode"/>
            </w:rPr>
          </w:rPrChange>
        </w:rPr>
      </w:pPr>
      <w:r w:rsidRPr="00A46BE2">
        <w:rPr>
          <w:rStyle w:val="HTMLCode"/>
          <w:lang w:val="en-GB"/>
          <w:rPrChange w:id="2089" w:author="Arnauld Desprets" w:date="2020-04-07T08:45:00Z">
            <w:rPr>
              <w:rStyle w:val="HTMLCode"/>
            </w:rPr>
          </w:rPrChange>
        </w:rPr>
        <w:t xml:space="preserve">apic </w:t>
      </w:r>
      <w:proofErr w:type="spellStart"/>
      <w:proofErr w:type="gramStart"/>
      <w:r w:rsidRPr="00A46BE2">
        <w:rPr>
          <w:rStyle w:val="HTMLCode"/>
          <w:lang w:val="en-GB"/>
          <w:rPrChange w:id="2090" w:author="Arnauld Desprets" w:date="2020-04-07T08:45:00Z">
            <w:rPr>
              <w:rStyle w:val="HTMLCode"/>
            </w:rPr>
          </w:rPrChange>
        </w:rPr>
        <w:t>products:publish</w:t>
      </w:r>
      <w:proofErr w:type="spellEnd"/>
      <w:proofErr w:type="gramEnd"/>
      <w:r w:rsidRPr="00A46BE2">
        <w:rPr>
          <w:rStyle w:val="HTMLCode"/>
          <w:lang w:val="en-GB"/>
          <w:rPrChange w:id="2091" w:author="Arnauld Desprets" w:date="2020-04-07T08:45:00Z">
            <w:rPr>
              <w:rStyle w:val="HTMLCode"/>
            </w:rPr>
          </w:rPrChange>
        </w:rPr>
        <w:t xml:space="preserve"> -c integration -o org1 -s &lt;manager endpoint&gt; --scope catalog fakeauthenticationproduct_1.0.0.yaml</w:t>
      </w:r>
    </w:p>
    <w:p w14:paraId="373DA399" w14:textId="77777777" w:rsidR="00D0102B" w:rsidRPr="00A46BE2" w:rsidRDefault="00D0102B" w:rsidP="00D0102B">
      <w:pPr>
        <w:pStyle w:val="NormalWeb"/>
        <w:rPr>
          <w:lang w:val="en-GB"/>
          <w:rPrChange w:id="2092" w:author="Arnauld Desprets" w:date="2020-04-07T08:45:00Z">
            <w:rPr/>
          </w:rPrChange>
        </w:rPr>
      </w:pPr>
      <w:r w:rsidRPr="00A46BE2">
        <w:rPr>
          <w:lang w:val="en-GB"/>
          <w:rPrChange w:id="2093" w:author="Arnauld Desprets" w:date="2020-04-07T08:45:00Z">
            <w:rPr/>
          </w:rPrChange>
        </w:rPr>
        <w:t xml:space="preserve">Sample invocation: </w:t>
      </w:r>
      <w:r w:rsidRPr="00A46BE2">
        <w:rPr>
          <w:rStyle w:val="HTMLCode"/>
          <w:lang w:val="en-GB"/>
          <w:rPrChange w:id="2094" w:author="Arnauld Desprets" w:date="2020-04-07T08:45:00Z">
            <w:rPr>
              <w:rStyle w:val="HTMLCode"/>
            </w:rPr>
          </w:rPrChange>
        </w:rPr>
        <w:t>curl -k -H "Accept: application/json" -H "Authorization: Basic: Zm9vOmZvbw" https://gw.159.8.70.38.xip.io/org1/integration/fakeauth/v1/basic-auth</w:t>
      </w:r>
    </w:p>
    <w:p w14:paraId="52BA0191" w14:textId="0ECB4912" w:rsidR="00D0102B" w:rsidRPr="00A46BE2" w:rsidRDefault="00D0102B" w:rsidP="00D0102B">
      <w:pPr>
        <w:pStyle w:val="NormalWeb"/>
        <w:rPr>
          <w:lang w:val="en-GB"/>
          <w:rPrChange w:id="2095" w:author="Arnauld Desprets" w:date="2020-04-07T08:45:00Z">
            <w:rPr/>
          </w:rPrChange>
        </w:rPr>
      </w:pPr>
      <w:r w:rsidRPr="00A46BE2">
        <w:rPr>
          <w:lang w:val="en-GB"/>
          <w:rPrChange w:id="2096" w:author="Arnauld Desprets" w:date="2020-04-07T08:45:00Z">
            <w:rPr/>
          </w:rPrChange>
        </w:rPr>
        <w:t>Here is a sample response (</w:t>
      </w:r>
      <w:del w:id="2097" w:author="Arnauld Desprets" w:date="2020-04-07T08:55:00Z">
        <w:r w:rsidRPr="00A46BE2" w:rsidDel="007E01FF">
          <w:rPr>
            <w:lang w:val="en-GB"/>
            <w:rPrChange w:id="2098" w:author="Arnauld Desprets" w:date="2020-04-07T08:45:00Z">
              <w:rPr/>
            </w:rPrChange>
          </w:rPr>
          <w:delText>formated</w:delText>
        </w:r>
      </w:del>
      <w:ins w:id="2099" w:author="Arnauld Desprets" w:date="2020-04-07T08:55:00Z">
        <w:r w:rsidR="007E01FF" w:rsidRPr="007E01FF">
          <w:rPr>
            <w:lang w:val="en-GB"/>
          </w:rPr>
          <w:t>formatted</w:t>
        </w:r>
      </w:ins>
      <w:r w:rsidRPr="00A46BE2">
        <w:rPr>
          <w:lang w:val="en-GB"/>
          <w:rPrChange w:id="2100" w:author="Arnauld Desprets" w:date="2020-04-07T08:45:00Z">
            <w:rPr/>
          </w:rPrChange>
        </w:rPr>
        <w:t>):</w:t>
      </w:r>
    </w:p>
    <w:p w14:paraId="44DB0179" w14:textId="77777777" w:rsidR="00D0102B" w:rsidRPr="00A46BE2" w:rsidRDefault="00D0102B" w:rsidP="00D0102B">
      <w:pPr>
        <w:pStyle w:val="HTMLPreformatted"/>
        <w:rPr>
          <w:rStyle w:val="HTMLCode"/>
          <w:lang w:val="en-GB"/>
          <w:rPrChange w:id="2101" w:author="Arnauld Desprets" w:date="2020-04-07T08:45:00Z">
            <w:rPr>
              <w:rStyle w:val="HTMLCode"/>
            </w:rPr>
          </w:rPrChange>
        </w:rPr>
      </w:pPr>
      <w:r w:rsidRPr="00A46BE2">
        <w:rPr>
          <w:rStyle w:val="HTMLCode"/>
          <w:lang w:val="en-GB"/>
          <w:rPrChange w:id="2102" w:author="Arnauld Desprets" w:date="2020-04-07T08:45:00Z">
            <w:rPr>
              <w:rStyle w:val="HTMLCode"/>
            </w:rPr>
          </w:rPrChange>
        </w:rPr>
        <w:t>{</w:t>
      </w:r>
    </w:p>
    <w:p w14:paraId="20D46B15" w14:textId="77777777" w:rsidR="00D0102B" w:rsidRPr="00A46BE2" w:rsidRDefault="00D0102B" w:rsidP="00D0102B">
      <w:pPr>
        <w:pStyle w:val="HTMLPreformatted"/>
        <w:rPr>
          <w:rStyle w:val="HTMLCode"/>
          <w:lang w:val="en-GB"/>
          <w:rPrChange w:id="2103" w:author="Arnauld Desprets" w:date="2020-04-07T08:45:00Z">
            <w:rPr>
              <w:rStyle w:val="HTMLCode"/>
            </w:rPr>
          </w:rPrChange>
        </w:rPr>
      </w:pPr>
      <w:r w:rsidRPr="00A46BE2">
        <w:rPr>
          <w:rStyle w:val="HTMLCode"/>
          <w:lang w:val="en-GB"/>
          <w:rPrChange w:id="2104" w:author="Arnauld Desprets" w:date="2020-04-07T08:45:00Z">
            <w:rPr>
              <w:rStyle w:val="HTMLCode"/>
            </w:rPr>
          </w:rPrChange>
        </w:rPr>
        <w:t xml:space="preserve">  "username</w:t>
      </w:r>
      <w:proofErr w:type="gramStart"/>
      <w:r w:rsidRPr="00A46BE2">
        <w:rPr>
          <w:rStyle w:val="HTMLCode"/>
          <w:lang w:val="en-GB"/>
          <w:rPrChange w:id="2105" w:author="Arnauld Desprets" w:date="2020-04-07T08:45:00Z">
            <w:rPr>
              <w:rStyle w:val="HTMLCode"/>
            </w:rPr>
          </w:rPrChange>
        </w:rPr>
        <w:t>" :</w:t>
      </w:r>
      <w:proofErr w:type="gramEnd"/>
      <w:r w:rsidRPr="00A46BE2">
        <w:rPr>
          <w:rStyle w:val="HTMLCode"/>
          <w:lang w:val="en-GB"/>
          <w:rPrChange w:id="2106" w:author="Arnauld Desprets" w:date="2020-04-07T08:45:00Z">
            <w:rPr>
              <w:rStyle w:val="HTMLCode"/>
            </w:rPr>
          </w:rPrChange>
        </w:rPr>
        <w:t xml:space="preserve"> "foo",</w:t>
      </w:r>
    </w:p>
    <w:p w14:paraId="101CBC3B" w14:textId="77777777" w:rsidR="00D0102B" w:rsidRPr="00A46BE2" w:rsidRDefault="00D0102B" w:rsidP="00D0102B">
      <w:pPr>
        <w:pStyle w:val="HTMLPreformatted"/>
        <w:rPr>
          <w:rStyle w:val="HTMLCode"/>
          <w:lang w:val="en-GB"/>
          <w:rPrChange w:id="2107" w:author="Arnauld Desprets" w:date="2020-04-07T08:45:00Z">
            <w:rPr>
              <w:rStyle w:val="HTMLCode"/>
            </w:rPr>
          </w:rPrChange>
        </w:rPr>
      </w:pPr>
      <w:r w:rsidRPr="00A46BE2">
        <w:rPr>
          <w:rStyle w:val="HTMLCode"/>
          <w:lang w:val="en-GB"/>
          <w:rPrChange w:id="2108" w:author="Arnauld Desprets" w:date="2020-04-07T08:45:00Z">
            <w:rPr>
              <w:rStyle w:val="HTMLCode"/>
            </w:rPr>
          </w:rPrChange>
        </w:rPr>
        <w:t xml:space="preserve">  "email</w:t>
      </w:r>
      <w:proofErr w:type="gramStart"/>
      <w:r w:rsidRPr="00A46BE2">
        <w:rPr>
          <w:rStyle w:val="HTMLCode"/>
          <w:lang w:val="en-GB"/>
          <w:rPrChange w:id="2109" w:author="Arnauld Desprets" w:date="2020-04-07T08:45:00Z">
            <w:rPr>
              <w:rStyle w:val="HTMLCode"/>
            </w:rPr>
          </w:rPrChange>
        </w:rPr>
        <w:t>" :</w:t>
      </w:r>
      <w:proofErr w:type="gramEnd"/>
      <w:r w:rsidRPr="00A46BE2">
        <w:rPr>
          <w:rStyle w:val="HTMLCode"/>
          <w:lang w:val="en-GB"/>
          <w:rPrChange w:id="2110" w:author="Arnauld Desprets" w:date="2020-04-07T08:45:00Z">
            <w:rPr>
              <w:rStyle w:val="HTMLCode"/>
            </w:rPr>
          </w:rPrChange>
        </w:rPr>
        <w:t xml:space="preserve"> "foo@fr.ibm.com",</w:t>
      </w:r>
    </w:p>
    <w:p w14:paraId="396DCE5E" w14:textId="77777777" w:rsidR="00D0102B" w:rsidRPr="00A46BE2" w:rsidRDefault="00D0102B" w:rsidP="00D0102B">
      <w:pPr>
        <w:pStyle w:val="HTMLPreformatted"/>
        <w:rPr>
          <w:rStyle w:val="HTMLCode"/>
          <w:lang w:val="en-GB"/>
          <w:rPrChange w:id="2111" w:author="Arnauld Desprets" w:date="2020-04-07T08:45:00Z">
            <w:rPr>
              <w:rStyle w:val="HTMLCode"/>
            </w:rPr>
          </w:rPrChange>
        </w:rPr>
      </w:pPr>
      <w:r w:rsidRPr="00A46BE2">
        <w:rPr>
          <w:rStyle w:val="HTMLCode"/>
          <w:lang w:val="en-GB"/>
          <w:rPrChange w:id="2112" w:author="Arnauld Desprets" w:date="2020-04-07T08:45:00Z">
            <w:rPr>
              <w:rStyle w:val="HTMLCode"/>
            </w:rPr>
          </w:rPrChange>
        </w:rPr>
        <w:t xml:space="preserve">  "</w:t>
      </w:r>
      <w:proofErr w:type="spellStart"/>
      <w:r w:rsidRPr="00A46BE2">
        <w:rPr>
          <w:rStyle w:val="HTMLCode"/>
          <w:lang w:val="en-GB"/>
          <w:rPrChange w:id="2113" w:author="Arnauld Desprets" w:date="2020-04-07T08:45:00Z">
            <w:rPr>
              <w:rStyle w:val="HTMLCode"/>
            </w:rPr>
          </w:rPrChange>
        </w:rPr>
        <w:t>first_name</w:t>
      </w:r>
      <w:proofErr w:type="spellEnd"/>
      <w:proofErr w:type="gramStart"/>
      <w:r w:rsidRPr="00A46BE2">
        <w:rPr>
          <w:rStyle w:val="HTMLCode"/>
          <w:lang w:val="en-GB"/>
          <w:rPrChange w:id="2114" w:author="Arnauld Desprets" w:date="2020-04-07T08:45:00Z">
            <w:rPr>
              <w:rStyle w:val="HTMLCode"/>
            </w:rPr>
          </w:rPrChange>
        </w:rPr>
        <w:t>" :</w:t>
      </w:r>
      <w:proofErr w:type="gramEnd"/>
      <w:r w:rsidRPr="00A46BE2">
        <w:rPr>
          <w:rStyle w:val="HTMLCode"/>
          <w:lang w:val="en-GB"/>
          <w:rPrChange w:id="2115" w:author="Arnauld Desprets" w:date="2020-04-07T08:45:00Z">
            <w:rPr>
              <w:rStyle w:val="HTMLCode"/>
            </w:rPr>
          </w:rPrChange>
        </w:rPr>
        <w:t xml:space="preserve"> "foo",</w:t>
      </w:r>
    </w:p>
    <w:p w14:paraId="4492C90F" w14:textId="77777777" w:rsidR="00D0102B" w:rsidRPr="00A46BE2" w:rsidRDefault="00D0102B" w:rsidP="00D0102B">
      <w:pPr>
        <w:pStyle w:val="HTMLPreformatted"/>
        <w:rPr>
          <w:rStyle w:val="HTMLCode"/>
          <w:lang w:val="en-GB"/>
          <w:rPrChange w:id="2116" w:author="Arnauld Desprets" w:date="2020-04-07T08:45:00Z">
            <w:rPr>
              <w:rStyle w:val="HTMLCode"/>
            </w:rPr>
          </w:rPrChange>
        </w:rPr>
      </w:pPr>
      <w:r w:rsidRPr="00A46BE2">
        <w:rPr>
          <w:rStyle w:val="HTMLCode"/>
          <w:lang w:val="en-GB"/>
          <w:rPrChange w:id="2117" w:author="Arnauld Desprets" w:date="2020-04-07T08:45:00Z">
            <w:rPr>
              <w:rStyle w:val="HTMLCode"/>
            </w:rPr>
          </w:rPrChange>
        </w:rPr>
        <w:t xml:space="preserve">  "</w:t>
      </w:r>
      <w:proofErr w:type="spellStart"/>
      <w:r w:rsidRPr="00A46BE2">
        <w:rPr>
          <w:rStyle w:val="HTMLCode"/>
          <w:lang w:val="en-GB"/>
          <w:rPrChange w:id="2118" w:author="Arnauld Desprets" w:date="2020-04-07T08:45:00Z">
            <w:rPr>
              <w:rStyle w:val="HTMLCode"/>
            </w:rPr>
          </w:rPrChange>
        </w:rPr>
        <w:t>last_name</w:t>
      </w:r>
      <w:proofErr w:type="spellEnd"/>
      <w:proofErr w:type="gramStart"/>
      <w:r w:rsidRPr="00A46BE2">
        <w:rPr>
          <w:rStyle w:val="HTMLCode"/>
          <w:lang w:val="en-GB"/>
          <w:rPrChange w:id="2119" w:author="Arnauld Desprets" w:date="2020-04-07T08:45:00Z">
            <w:rPr>
              <w:rStyle w:val="HTMLCode"/>
            </w:rPr>
          </w:rPrChange>
        </w:rPr>
        <w:t>" :</w:t>
      </w:r>
      <w:proofErr w:type="gramEnd"/>
      <w:r w:rsidRPr="00A46BE2">
        <w:rPr>
          <w:rStyle w:val="HTMLCode"/>
          <w:lang w:val="en-GB"/>
          <w:rPrChange w:id="2120" w:author="Arnauld Desprets" w:date="2020-04-07T08:45:00Z">
            <w:rPr>
              <w:rStyle w:val="HTMLCode"/>
            </w:rPr>
          </w:rPrChange>
        </w:rPr>
        <w:t xml:space="preserve"> "foo"</w:t>
      </w:r>
    </w:p>
    <w:p w14:paraId="4E382747" w14:textId="77777777" w:rsidR="00D0102B" w:rsidRPr="00A46BE2" w:rsidRDefault="00D0102B" w:rsidP="00D0102B">
      <w:pPr>
        <w:pStyle w:val="HTMLPreformatted"/>
        <w:rPr>
          <w:rStyle w:val="HTMLCode"/>
          <w:lang w:val="en-GB"/>
          <w:rPrChange w:id="2121" w:author="Arnauld Desprets" w:date="2020-04-07T08:45:00Z">
            <w:rPr>
              <w:rStyle w:val="HTMLCode"/>
            </w:rPr>
          </w:rPrChange>
        </w:rPr>
      </w:pPr>
      <w:r w:rsidRPr="00A46BE2">
        <w:rPr>
          <w:rStyle w:val="HTMLCode"/>
          <w:lang w:val="en-GB"/>
          <w:rPrChange w:id="2122" w:author="Arnauld Desprets" w:date="2020-04-07T08:45:00Z">
            <w:rPr>
              <w:rStyle w:val="HTMLCode"/>
            </w:rPr>
          </w:rPrChange>
        </w:rPr>
        <w:t>}</w:t>
      </w:r>
    </w:p>
    <w:p w14:paraId="5B47BF09" w14:textId="77777777" w:rsidR="00D0102B" w:rsidRPr="00A46BE2" w:rsidRDefault="00D0102B" w:rsidP="00D0102B">
      <w:pPr>
        <w:pStyle w:val="NormalWeb"/>
        <w:rPr>
          <w:lang w:val="en-GB"/>
          <w:rPrChange w:id="2123" w:author="Arnauld Desprets" w:date="2020-04-07T08:45:00Z">
            <w:rPr/>
          </w:rPrChange>
        </w:rPr>
      </w:pPr>
      <w:r w:rsidRPr="00A46BE2">
        <w:rPr>
          <w:lang w:val="en-GB"/>
          <w:rPrChange w:id="2124" w:author="Arnauld Desprets" w:date="2020-04-07T08:45:00Z">
            <w:rPr/>
          </w:rPrChange>
        </w:rPr>
        <w:t>At this stage, we have configured the Fake Authentication URL API that we will use in the next chapters. Of course, in real life that would be more of a user registry or OIDC provider that should be used.</w:t>
      </w:r>
    </w:p>
    <w:p w14:paraId="6A7899DA" w14:textId="77777777" w:rsidR="00D0102B" w:rsidRPr="00A46BE2" w:rsidRDefault="00D0102B" w:rsidP="00D0102B">
      <w:pPr>
        <w:pStyle w:val="Heading2"/>
        <w:rPr>
          <w:lang w:val="en-GB"/>
          <w:rPrChange w:id="2125" w:author="Arnauld Desprets" w:date="2020-04-07T08:45:00Z">
            <w:rPr/>
          </w:rPrChange>
        </w:rPr>
      </w:pPr>
      <w:r w:rsidRPr="00A46BE2">
        <w:rPr>
          <w:lang w:val="en-GB"/>
          <w:rPrChange w:id="2126" w:author="Arnauld Desprets" w:date="2020-04-07T08:45:00Z">
            <w:rPr/>
          </w:rPrChange>
        </w:rPr>
        <w:t>Protecting an API with Basic Authentication</w:t>
      </w:r>
    </w:p>
    <w:p w14:paraId="2FB33B61" w14:textId="77777777" w:rsidR="00D0102B" w:rsidRPr="00A46BE2" w:rsidRDefault="00D0102B" w:rsidP="00D0102B">
      <w:pPr>
        <w:pStyle w:val="NormalWeb"/>
        <w:rPr>
          <w:lang w:val="en-GB"/>
          <w:rPrChange w:id="2127" w:author="Arnauld Desprets" w:date="2020-04-07T08:45:00Z">
            <w:rPr/>
          </w:rPrChange>
        </w:rPr>
      </w:pPr>
      <w:r w:rsidRPr="00A46BE2">
        <w:rPr>
          <w:lang w:val="en-GB"/>
          <w:rPrChange w:id="2128" w:author="Arnauld Desprets" w:date="2020-04-07T08:45:00Z">
            <w:rPr/>
          </w:rPrChange>
        </w:rPr>
        <w:t xml:space="preserve">First, please consider that using Basic Authentication is not the best and most secured approach! The reason we have this test, is because it is a simple way to check that the </w:t>
      </w:r>
      <w:r w:rsidRPr="00A46BE2">
        <w:rPr>
          <w:rStyle w:val="Emphasis"/>
          <w:lang w:val="en-GB"/>
          <w:rPrChange w:id="2129" w:author="Arnauld Desprets" w:date="2020-04-07T08:45:00Z">
            <w:rPr>
              <w:rStyle w:val="Emphasis"/>
            </w:rPr>
          </w:rPrChange>
        </w:rPr>
        <w:t>Fake Authentication URL API</w:t>
      </w:r>
      <w:r w:rsidRPr="00A46BE2">
        <w:rPr>
          <w:lang w:val="en-GB"/>
          <w:rPrChange w:id="2130" w:author="Arnauld Desprets" w:date="2020-04-07T08:45:00Z">
            <w:rPr/>
          </w:rPrChange>
        </w:rPr>
        <w:t xml:space="preserve"> is correctly working and can be used to secure an API. If I may make a parallel with Web application, using Basic Authentication is as secured as using it for a web application. A </w:t>
      </w:r>
      <w:proofErr w:type="gramStart"/>
      <w:r w:rsidRPr="00A46BE2">
        <w:rPr>
          <w:lang w:val="en-GB"/>
          <w:rPrChange w:id="2131" w:author="Arnauld Desprets" w:date="2020-04-07T08:45:00Z">
            <w:rPr/>
          </w:rPrChange>
        </w:rPr>
        <w:lastRenderedPageBreak/>
        <w:t>401 challenge</w:t>
      </w:r>
      <w:proofErr w:type="gramEnd"/>
      <w:r w:rsidRPr="00A46BE2">
        <w:rPr>
          <w:lang w:val="en-GB"/>
          <w:rPrChange w:id="2132" w:author="Arnauld Desprets" w:date="2020-04-07T08:45:00Z">
            <w:rPr/>
          </w:rPrChange>
        </w:rPr>
        <w:t xml:space="preserve"> compared to a Form based authentication will imply that every request will contain the uid/pwd, not very secured indeed.</w:t>
      </w:r>
    </w:p>
    <w:p w14:paraId="09F9C365" w14:textId="77777777" w:rsidR="00D0102B" w:rsidRPr="00A46BE2" w:rsidRDefault="00D0102B" w:rsidP="00D0102B">
      <w:pPr>
        <w:pStyle w:val="NormalWeb"/>
        <w:rPr>
          <w:lang w:val="en-GB"/>
          <w:rPrChange w:id="2133" w:author="Arnauld Desprets" w:date="2020-04-07T08:45:00Z">
            <w:rPr/>
          </w:rPrChange>
        </w:rPr>
      </w:pPr>
      <w:r w:rsidRPr="00A46BE2">
        <w:rPr>
          <w:lang w:val="en-GB"/>
          <w:rPrChange w:id="2134" w:author="Arnauld Desprets" w:date="2020-04-07T08:45:00Z">
            <w:rPr/>
          </w:rPrChange>
        </w:rPr>
        <w:t>There is an important design decision regarding what is the scope of the resource we are going to configure. Resource, here, means User Registries, TLS configurations and OAuth Providers. Should they apply and be visible for only one organization, or should it be defined for all organizations. In our case, we have taken the decision that the resources will be defined for all organizations, and so we defined them in the Cloud Management Console. We could have decided to do it for each organization so they all would have their specific configurations.</w:t>
      </w:r>
    </w:p>
    <w:p w14:paraId="4DC9B449" w14:textId="77777777" w:rsidR="00D0102B" w:rsidRPr="00A46BE2" w:rsidRDefault="00D0102B" w:rsidP="00D0102B">
      <w:pPr>
        <w:pStyle w:val="NormalWeb"/>
        <w:rPr>
          <w:lang w:val="en-GB"/>
          <w:rPrChange w:id="2135" w:author="Arnauld Desprets" w:date="2020-04-07T08:45:00Z">
            <w:rPr/>
          </w:rPrChange>
        </w:rPr>
      </w:pPr>
      <w:r w:rsidRPr="00A46BE2">
        <w:rPr>
          <w:lang w:val="en-GB"/>
          <w:rPrChange w:id="2136" w:author="Arnauld Desprets" w:date="2020-04-07T08:45:00Z">
            <w:rPr/>
          </w:rPrChange>
        </w:rPr>
        <w:t xml:space="preserve">The list of Steps </w:t>
      </w:r>
      <w:proofErr w:type="gramStart"/>
      <w:r w:rsidRPr="00A46BE2">
        <w:rPr>
          <w:lang w:val="en-GB"/>
          <w:rPrChange w:id="2137" w:author="Arnauld Desprets" w:date="2020-04-07T08:45:00Z">
            <w:rPr/>
          </w:rPrChange>
        </w:rPr>
        <w:t>are</w:t>
      </w:r>
      <w:proofErr w:type="gramEnd"/>
      <w:r w:rsidRPr="00A46BE2">
        <w:rPr>
          <w:lang w:val="en-GB"/>
          <w:rPrChange w:id="2138" w:author="Arnauld Desprets" w:date="2020-04-07T08:45:00Z">
            <w:rPr/>
          </w:rPrChange>
        </w:rPr>
        <w:t xml:space="preserve"> the following:</w:t>
      </w:r>
    </w:p>
    <w:p w14:paraId="4E163002" w14:textId="77777777" w:rsidR="00D0102B" w:rsidRPr="00A46BE2" w:rsidRDefault="00D0102B" w:rsidP="007A0802">
      <w:pPr>
        <w:numPr>
          <w:ilvl w:val="0"/>
          <w:numId w:val="51"/>
        </w:numPr>
        <w:spacing w:before="100" w:beforeAutospacing="1" w:after="100" w:afterAutospacing="1" w:line="240" w:lineRule="auto"/>
        <w:rPr>
          <w:lang w:val="en-GB"/>
          <w:rPrChange w:id="2139" w:author="Arnauld Desprets" w:date="2020-04-07T08:45:00Z">
            <w:rPr/>
          </w:rPrChange>
        </w:rPr>
      </w:pPr>
      <w:r w:rsidRPr="00A46BE2">
        <w:rPr>
          <w:lang w:val="en-GB"/>
          <w:rPrChange w:id="2140" w:author="Arnauld Desprets" w:date="2020-04-07T08:45:00Z">
            <w:rPr/>
          </w:rPrChange>
        </w:rPr>
        <w:t xml:space="preserve">In the Cloud Management console, define the User Registry based on the </w:t>
      </w:r>
      <w:r w:rsidRPr="00A46BE2">
        <w:rPr>
          <w:rStyle w:val="Emphasis"/>
          <w:lang w:val="en-GB"/>
          <w:rPrChange w:id="2141" w:author="Arnauld Desprets" w:date="2020-04-07T08:45:00Z">
            <w:rPr>
              <w:rStyle w:val="Emphasis"/>
            </w:rPr>
          </w:rPrChange>
        </w:rPr>
        <w:t>Fake Authentication URL API</w:t>
      </w:r>
    </w:p>
    <w:p w14:paraId="443C8E40" w14:textId="77777777" w:rsidR="00D0102B" w:rsidRPr="00A46BE2" w:rsidRDefault="00D0102B" w:rsidP="007A0802">
      <w:pPr>
        <w:numPr>
          <w:ilvl w:val="0"/>
          <w:numId w:val="51"/>
        </w:numPr>
        <w:spacing w:before="100" w:beforeAutospacing="1" w:after="100" w:afterAutospacing="1" w:line="240" w:lineRule="auto"/>
        <w:rPr>
          <w:lang w:val="en-GB"/>
          <w:rPrChange w:id="2142" w:author="Arnauld Desprets" w:date="2020-04-07T08:45:00Z">
            <w:rPr/>
          </w:rPrChange>
        </w:rPr>
      </w:pPr>
      <w:r w:rsidRPr="00A46BE2">
        <w:rPr>
          <w:lang w:val="en-GB"/>
          <w:rPrChange w:id="2143" w:author="Arnauld Desprets" w:date="2020-04-07T08:45:00Z">
            <w:rPr/>
          </w:rPrChange>
        </w:rPr>
        <w:t>In the Manager console, associate the user registry with the Catalogs</w:t>
      </w:r>
    </w:p>
    <w:p w14:paraId="6229F8B3" w14:textId="77777777" w:rsidR="00D0102B" w:rsidRPr="00A46BE2" w:rsidRDefault="00D0102B" w:rsidP="007A0802">
      <w:pPr>
        <w:numPr>
          <w:ilvl w:val="0"/>
          <w:numId w:val="51"/>
        </w:numPr>
        <w:spacing w:before="100" w:beforeAutospacing="1" w:after="100" w:afterAutospacing="1" w:line="240" w:lineRule="auto"/>
        <w:rPr>
          <w:lang w:val="en-GB"/>
          <w:rPrChange w:id="2144" w:author="Arnauld Desprets" w:date="2020-04-07T08:45:00Z">
            <w:rPr/>
          </w:rPrChange>
        </w:rPr>
      </w:pPr>
      <w:r w:rsidRPr="00A46BE2">
        <w:rPr>
          <w:lang w:val="en-GB"/>
          <w:rPrChange w:id="2145" w:author="Arnauld Desprets" w:date="2020-04-07T08:45:00Z">
            <w:rPr/>
          </w:rPrChange>
        </w:rPr>
        <w:t>Configure the API security to use Basic Authentication and publish it into the catalog</w:t>
      </w:r>
    </w:p>
    <w:p w14:paraId="7F36E7DB" w14:textId="77777777" w:rsidR="00D0102B" w:rsidRPr="00A46BE2" w:rsidRDefault="00D0102B" w:rsidP="007A0802">
      <w:pPr>
        <w:numPr>
          <w:ilvl w:val="0"/>
          <w:numId w:val="51"/>
        </w:numPr>
        <w:spacing w:before="100" w:beforeAutospacing="1" w:after="100" w:afterAutospacing="1" w:line="240" w:lineRule="auto"/>
        <w:rPr>
          <w:lang w:val="en-GB"/>
          <w:rPrChange w:id="2146" w:author="Arnauld Desprets" w:date="2020-04-07T08:45:00Z">
            <w:rPr/>
          </w:rPrChange>
        </w:rPr>
      </w:pPr>
      <w:r w:rsidRPr="00A46BE2">
        <w:rPr>
          <w:lang w:val="en-GB"/>
          <w:rPrChange w:id="2147" w:author="Arnauld Desprets" w:date="2020-04-07T08:45:00Z">
            <w:rPr/>
          </w:rPrChange>
        </w:rPr>
        <w:t>Test and validate that everything is working</w:t>
      </w:r>
    </w:p>
    <w:p w14:paraId="7869ADEC" w14:textId="77777777" w:rsidR="00D0102B" w:rsidRPr="00A46BE2" w:rsidRDefault="00D0102B" w:rsidP="00D0102B">
      <w:pPr>
        <w:pStyle w:val="NormalWeb"/>
        <w:rPr>
          <w:lang w:val="en-GB"/>
          <w:rPrChange w:id="2148" w:author="Arnauld Desprets" w:date="2020-04-07T08:45:00Z">
            <w:rPr/>
          </w:rPrChange>
        </w:rPr>
      </w:pPr>
      <w:r w:rsidRPr="00A46BE2">
        <w:rPr>
          <w:lang w:val="en-GB"/>
          <w:rPrChange w:id="2149" w:author="Arnauld Desprets" w:date="2020-04-07T08:45:00Z">
            <w:rPr/>
          </w:rPrChange>
        </w:rPr>
        <w:t>To add the User Registry, go in Cloud Management Console, click on Resources on the navigation panel, click on Create button.</w:t>
      </w:r>
    </w:p>
    <w:p w14:paraId="09423032" w14:textId="36A7E275" w:rsidR="00D0102B" w:rsidRPr="00A46BE2" w:rsidRDefault="00D0102B" w:rsidP="00D0102B">
      <w:pPr>
        <w:pStyle w:val="NormalWeb"/>
        <w:rPr>
          <w:lang w:val="en-GB"/>
          <w:rPrChange w:id="2150" w:author="Arnauld Desprets" w:date="2020-04-07T08:45:00Z">
            <w:rPr/>
          </w:rPrChange>
        </w:rPr>
      </w:pPr>
      <w:r w:rsidRPr="00A46BE2">
        <w:rPr>
          <w:noProof/>
          <w:color w:val="0000FF"/>
          <w:lang w:val="en-GB"/>
          <w:rPrChange w:id="2151" w:author="Arnauld Desprets" w:date="2020-04-07T08:45:00Z">
            <w:rPr>
              <w:noProof/>
              <w:color w:val="0000FF"/>
            </w:rPr>
          </w:rPrChange>
        </w:rPr>
        <w:drawing>
          <wp:inline distT="0" distB="0" distL="0" distR="0" wp14:anchorId="13966158" wp14:editId="57FD9772">
            <wp:extent cx="5943600" cy="1712595"/>
            <wp:effectExtent l="0" t="0" r="0" b="1905"/>
            <wp:docPr id="103" name="Picture 103" descr="Create User Registry">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reate User Registry">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712595"/>
                    </a:xfrm>
                    <a:prstGeom prst="rect">
                      <a:avLst/>
                    </a:prstGeom>
                    <a:noFill/>
                    <a:ln>
                      <a:noFill/>
                    </a:ln>
                  </pic:spPr>
                </pic:pic>
              </a:graphicData>
            </a:graphic>
          </wp:inline>
        </w:drawing>
      </w:r>
    </w:p>
    <w:p w14:paraId="4B3FB293" w14:textId="77777777" w:rsidR="00D0102B" w:rsidRPr="00A46BE2" w:rsidRDefault="00D0102B" w:rsidP="00D0102B">
      <w:pPr>
        <w:pStyle w:val="NormalWeb"/>
        <w:rPr>
          <w:lang w:val="en-GB"/>
          <w:rPrChange w:id="2152" w:author="Arnauld Desprets" w:date="2020-04-07T08:45:00Z">
            <w:rPr/>
          </w:rPrChange>
        </w:rPr>
      </w:pPr>
      <w:r w:rsidRPr="00A46BE2">
        <w:rPr>
          <w:lang w:val="en-GB"/>
          <w:rPrChange w:id="2153" w:author="Arnauld Desprets" w:date="2020-04-07T08:45:00Z">
            <w:rPr/>
          </w:rPrChange>
        </w:rPr>
        <w:t>Select Authentication URL User Registry, enter the following Information:</w:t>
      </w:r>
    </w:p>
    <w:p w14:paraId="65B28505" w14:textId="77777777" w:rsidR="00D0102B" w:rsidRPr="00A46BE2" w:rsidRDefault="00D0102B" w:rsidP="00D0102B">
      <w:pPr>
        <w:pStyle w:val="NormalWeb"/>
        <w:rPr>
          <w:lang w:val="en-GB"/>
          <w:rPrChange w:id="2154" w:author="Arnauld Desprets" w:date="2020-04-07T08:45:00Z">
            <w:rPr/>
          </w:rPrChange>
        </w:rPr>
      </w:pPr>
      <w:r w:rsidRPr="00A46BE2">
        <w:rPr>
          <w:lang w:val="en-GB"/>
          <w:rPrChange w:id="2155" w:author="Arnauld Desprets" w:date="2020-04-07T08:45:00Z">
            <w:rPr/>
          </w:rPrChange>
        </w:rPr>
        <w:t xml:space="preserve">Title: SampleAuthURL </w:t>
      </w:r>
      <w:r w:rsidRPr="00A46BE2">
        <w:rPr>
          <w:lang w:val="en-GB"/>
          <w:rPrChange w:id="2156" w:author="Arnauld Desprets" w:date="2020-04-07T08:45:00Z">
            <w:rPr/>
          </w:rPrChange>
        </w:rPr>
        <w:br/>
        <w:t xml:space="preserve">Summary: Created by OAuth Provider configuration as a sample. Make sure to update the OAuth Providers using this sample with a valid User Registry. </w:t>
      </w:r>
      <w:r w:rsidRPr="00A46BE2">
        <w:rPr>
          <w:lang w:val="en-GB"/>
          <w:rPrChange w:id="2157" w:author="Arnauld Desprets" w:date="2020-04-07T08:45:00Z">
            <w:rPr/>
          </w:rPrChange>
        </w:rPr>
        <w:br/>
        <w:t xml:space="preserve">URL: </w:t>
      </w:r>
      <w:r w:rsidR="00A46BE2" w:rsidRPr="00A46BE2">
        <w:rPr>
          <w:lang w:val="en-GB"/>
          <w:rPrChange w:id="2158" w:author="Arnauld Desprets" w:date="2020-04-07T08:45:00Z">
            <w:rPr/>
          </w:rPrChange>
        </w:rPr>
        <w:fldChar w:fldCharType="begin"/>
      </w:r>
      <w:r w:rsidR="00A46BE2" w:rsidRPr="00A46BE2">
        <w:rPr>
          <w:lang w:val="en-GB"/>
          <w:rPrChange w:id="2159" w:author="Arnauld Desprets" w:date="2020-04-07T08:45:00Z">
            <w:rPr/>
          </w:rPrChange>
        </w:rPr>
        <w:instrText xml:space="preserve"> HYPERLINK "https://gw.159.8.70.38.xip.io/org1/integration/fakeauth/v1/basic-auth" </w:instrText>
      </w:r>
      <w:r w:rsidR="00A46BE2" w:rsidRPr="00A46BE2">
        <w:rPr>
          <w:lang w:val="en-GB"/>
          <w:rPrChange w:id="2160" w:author="Arnauld Desprets" w:date="2020-04-07T08:45:00Z">
            <w:rPr/>
          </w:rPrChange>
        </w:rPr>
        <w:fldChar w:fldCharType="separate"/>
      </w:r>
      <w:r w:rsidRPr="00A46BE2">
        <w:rPr>
          <w:rStyle w:val="Hyperlink"/>
          <w:lang w:val="en-GB"/>
          <w:rPrChange w:id="2161" w:author="Arnauld Desprets" w:date="2020-04-07T08:45:00Z">
            <w:rPr>
              <w:rStyle w:val="Hyperlink"/>
            </w:rPr>
          </w:rPrChange>
        </w:rPr>
        <w:t>https://gw.159.8.70.38.xip.io/org1/integration/fakeauth/v1/basic-auth</w:t>
      </w:r>
      <w:r w:rsidR="00A46BE2" w:rsidRPr="00A46BE2">
        <w:rPr>
          <w:rStyle w:val="Hyperlink"/>
          <w:lang w:val="en-GB"/>
          <w:rPrChange w:id="2162" w:author="Arnauld Desprets" w:date="2020-04-07T08:45:00Z">
            <w:rPr>
              <w:rStyle w:val="Hyperlink"/>
            </w:rPr>
          </w:rPrChange>
        </w:rPr>
        <w:fldChar w:fldCharType="end"/>
      </w:r>
      <w:r w:rsidRPr="00A46BE2">
        <w:rPr>
          <w:lang w:val="en-GB"/>
          <w:rPrChange w:id="2163" w:author="Arnauld Desprets" w:date="2020-04-07T08:45:00Z">
            <w:rPr/>
          </w:rPrChange>
        </w:rPr>
        <w:t xml:space="preserve"> </w:t>
      </w:r>
      <w:r w:rsidRPr="00A46BE2">
        <w:rPr>
          <w:lang w:val="en-GB"/>
          <w:rPrChange w:id="2164" w:author="Arnauld Desprets" w:date="2020-04-07T08:45:00Z">
            <w:rPr/>
          </w:rPrChange>
        </w:rPr>
        <w:br/>
        <w:t>TLS Client Profile: Select Default TLS Client Profile</w:t>
      </w:r>
    </w:p>
    <w:p w14:paraId="0CA605EF" w14:textId="7C7FB52E" w:rsidR="00D0102B" w:rsidRPr="00A46BE2" w:rsidRDefault="00D0102B" w:rsidP="00D0102B">
      <w:pPr>
        <w:pStyle w:val="NormalWeb"/>
        <w:rPr>
          <w:lang w:val="en-GB"/>
          <w:rPrChange w:id="2165" w:author="Arnauld Desprets" w:date="2020-04-07T08:45:00Z">
            <w:rPr/>
          </w:rPrChange>
        </w:rPr>
      </w:pPr>
      <w:r w:rsidRPr="00A46BE2">
        <w:rPr>
          <w:noProof/>
          <w:color w:val="0000FF"/>
          <w:lang w:val="en-GB"/>
          <w:rPrChange w:id="2166" w:author="Arnauld Desprets" w:date="2020-04-07T08:45:00Z">
            <w:rPr>
              <w:noProof/>
              <w:color w:val="0000FF"/>
            </w:rPr>
          </w:rPrChange>
        </w:rPr>
        <w:lastRenderedPageBreak/>
        <w:drawing>
          <wp:inline distT="0" distB="0" distL="0" distR="0" wp14:anchorId="0B212385" wp14:editId="514FC685">
            <wp:extent cx="5943600" cy="4214495"/>
            <wp:effectExtent l="0" t="0" r="0" b="0"/>
            <wp:docPr id="102" name="Picture 102" descr="User Registry definitions">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User Registry definitions">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4214495"/>
                    </a:xfrm>
                    <a:prstGeom prst="rect">
                      <a:avLst/>
                    </a:prstGeom>
                    <a:noFill/>
                    <a:ln>
                      <a:noFill/>
                    </a:ln>
                  </pic:spPr>
                </pic:pic>
              </a:graphicData>
            </a:graphic>
          </wp:inline>
        </w:drawing>
      </w:r>
    </w:p>
    <w:p w14:paraId="583E51A1" w14:textId="77777777" w:rsidR="00D0102B" w:rsidRPr="00A46BE2" w:rsidRDefault="00D0102B" w:rsidP="00D0102B">
      <w:pPr>
        <w:pStyle w:val="NormalWeb"/>
        <w:rPr>
          <w:lang w:val="en-GB"/>
          <w:rPrChange w:id="2167" w:author="Arnauld Desprets" w:date="2020-04-07T08:45:00Z">
            <w:rPr/>
          </w:rPrChange>
        </w:rPr>
      </w:pPr>
      <w:r w:rsidRPr="00A46BE2">
        <w:rPr>
          <w:lang w:val="en-GB"/>
          <w:rPrChange w:id="2168" w:author="Arnauld Desprets" w:date="2020-04-07T08:45:00Z">
            <w:rPr/>
          </w:rPrChange>
        </w:rPr>
        <w:t>To associate the user registry with the Catalog, go in the Manager console, click on Manage, select the Integration catalog, then on Settings, and API User Registries</w:t>
      </w:r>
    </w:p>
    <w:p w14:paraId="69CE62FB" w14:textId="6DAE8D89" w:rsidR="00D0102B" w:rsidRPr="00A46BE2" w:rsidRDefault="00D0102B" w:rsidP="00D0102B">
      <w:pPr>
        <w:pStyle w:val="NormalWeb"/>
        <w:rPr>
          <w:lang w:val="en-GB"/>
          <w:rPrChange w:id="2169" w:author="Arnauld Desprets" w:date="2020-04-07T08:45:00Z">
            <w:rPr/>
          </w:rPrChange>
        </w:rPr>
      </w:pPr>
      <w:r w:rsidRPr="00A46BE2">
        <w:rPr>
          <w:noProof/>
          <w:color w:val="0000FF"/>
          <w:lang w:val="en-GB"/>
          <w:rPrChange w:id="2170" w:author="Arnauld Desprets" w:date="2020-04-07T08:45:00Z">
            <w:rPr>
              <w:noProof/>
              <w:color w:val="0000FF"/>
            </w:rPr>
          </w:rPrChange>
        </w:rPr>
        <w:drawing>
          <wp:inline distT="0" distB="0" distL="0" distR="0" wp14:anchorId="115C61C9" wp14:editId="3FCB19EE">
            <wp:extent cx="5943600" cy="2809240"/>
            <wp:effectExtent l="0" t="0" r="0" b="0"/>
            <wp:docPr id="101" name="Picture 101" descr="User Registry definitions in the Catalog">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ser Registry definitions in the Catalog">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809240"/>
                    </a:xfrm>
                    <a:prstGeom prst="rect">
                      <a:avLst/>
                    </a:prstGeom>
                    <a:noFill/>
                    <a:ln>
                      <a:noFill/>
                    </a:ln>
                  </pic:spPr>
                </pic:pic>
              </a:graphicData>
            </a:graphic>
          </wp:inline>
        </w:drawing>
      </w:r>
    </w:p>
    <w:p w14:paraId="2DB81AB1" w14:textId="77777777" w:rsidR="00D0102B" w:rsidRPr="00A46BE2" w:rsidRDefault="00D0102B" w:rsidP="00D0102B">
      <w:pPr>
        <w:pStyle w:val="NormalWeb"/>
        <w:rPr>
          <w:lang w:val="en-GB"/>
          <w:rPrChange w:id="2171" w:author="Arnauld Desprets" w:date="2020-04-07T08:45:00Z">
            <w:rPr/>
          </w:rPrChange>
        </w:rPr>
      </w:pPr>
      <w:r w:rsidRPr="00A46BE2">
        <w:rPr>
          <w:lang w:val="en-GB"/>
          <w:rPrChange w:id="2172" w:author="Arnauld Desprets" w:date="2020-04-07T08:45:00Z">
            <w:rPr/>
          </w:rPrChange>
        </w:rPr>
        <w:t>Click on the checkbox for the SampleAuthURL and click Save button.</w:t>
      </w:r>
    </w:p>
    <w:p w14:paraId="0AE4B42C" w14:textId="739FCECC" w:rsidR="00D0102B" w:rsidRPr="00A46BE2" w:rsidRDefault="00D0102B" w:rsidP="00D0102B">
      <w:pPr>
        <w:pStyle w:val="NormalWeb"/>
        <w:rPr>
          <w:lang w:val="en-GB"/>
          <w:rPrChange w:id="2173" w:author="Arnauld Desprets" w:date="2020-04-07T08:45:00Z">
            <w:rPr/>
          </w:rPrChange>
        </w:rPr>
      </w:pPr>
      <w:r w:rsidRPr="00A46BE2">
        <w:rPr>
          <w:noProof/>
          <w:color w:val="0000FF"/>
          <w:lang w:val="en-GB"/>
          <w:rPrChange w:id="2174" w:author="Arnauld Desprets" w:date="2020-04-07T08:45:00Z">
            <w:rPr>
              <w:noProof/>
              <w:color w:val="0000FF"/>
            </w:rPr>
          </w:rPrChange>
        </w:rPr>
        <w:lastRenderedPageBreak/>
        <w:drawing>
          <wp:inline distT="0" distB="0" distL="0" distR="0" wp14:anchorId="202025E7" wp14:editId="2C41CE9B">
            <wp:extent cx="5943600" cy="1412240"/>
            <wp:effectExtent l="0" t="0" r="0" b="0"/>
            <wp:docPr id="100" name="Picture 100" descr="Select the User Registry">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elect the User Registry">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412240"/>
                    </a:xfrm>
                    <a:prstGeom prst="rect">
                      <a:avLst/>
                    </a:prstGeom>
                    <a:noFill/>
                    <a:ln>
                      <a:noFill/>
                    </a:ln>
                  </pic:spPr>
                </pic:pic>
              </a:graphicData>
            </a:graphic>
          </wp:inline>
        </w:drawing>
      </w:r>
    </w:p>
    <w:p w14:paraId="02E0B47C" w14:textId="77777777" w:rsidR="00D0102B" w:rsidRPr="00A46BE2" w:rsidRDefault="00D0102B" w:rsidP="00D0102B">
      <w:pPr>
        <w:pStyle w:val="NormalWeb"/>
        <w:rPr>
          <w:lang w:val="en-GB"/>
          <w:rPrChange w:id="2175" w:author="Arnauld Desprets" w:date="2020-04-07T08:45:00Z">
            <w:rPr/>
          </w:rPrChange>
        </w:rPr>
      </w:pPr>
      <w:r w:rsidRPr="00A46BE2">
        <w:rPr>
          <w:lang w:val="en-GB"/>
          <w:rPrChange w:id="2176" w:author="Arnauld Desprets" w:date="2020-04-07T08:45:00Z">
            <w:rPr/>
          </w:rPrChange>
        </w:rPr>
        <w:t>Now, let's take configure the security for the API. In the Manager, click on Develop menu, import the fakemagento API. This is the initial API to work with an is available in the materials folder. It is version 1.0. Now, we can edit the Security Definitions section, and Add the Basic Authentication, click on Add. Enter</w:t>
      </w:r>
    </w:p>
    <w:p w14:paraId="0178AAE1" w14:textId="6256499B" w:rsidR="00D0102B" w:rsidRPr="00A46BE2" w:rsidRDefault="00D0102B" w:rsidP="00D0102B">
      <w:pPr>
        <w:pStyle w:val="NormalWeb"/>
        <w:rPr>
          <w:lang w:val="en-GB"/>
          <w:rPrChange w:id="2177" w:author="Arnauld Desprets" w:date="2020-04-07T08:45:00Z">
            <w:rPr/>
          </w:rPrChange>
        </w:rPr>
      </w:pPr>
      <w:r w:rsidRPr="00A46BE2">
        <w:rPr>
          <w:lang w:val="en-GB"/>
          <w:rPrChange w:id="2178" w:author="Arnauld Desprets" w:date="2020-04-07T08:45:00Z">
            <w:rPr/>
          </w:rPrChange>
        </w:rPr>
        <w:t xml:space="preserve">Name: BA </w:t>
      </w:r>
      <w:r w:rsidRPr="00A46BE2">
        <w:rPr>
          <w:lang w:val="en-GB"/>
          <w:rPrChange w:id="2179" w:author="Arnauld Desprets" w:date="2020-04-07T08:45:00Z">
            <w:rPr/>
          </w:rPrChange>
        </w:rPr>
        <w:br/>
        <w:t xml:space="preserve">Type: Select Basic </w:t>
      </w:r>
      <w:r w:rsidRPr="00A46BE2">
        <w:rPr>
          <w:lang w:val="en-GB"/>
          <w:rPrChange w:id="2180" w:author="Arnauld Desprets" w:date="2020-04-07T08:45:00Z">
            <w:rPr/>
          </w:rPrChange>
        </w:rPr>
        <w:br/>
        <w:t xml:space="preserve">Select SampleAuthURL for the </w:t>
      </w:r>
      <w:r w:rsidRPr="00A46BE2">
        <w:rPr>
          <w:rStyle w:val="Emphasis"/>
          <w:lang w:val="en-GB"/>
          <w:rPrChange w:id="2181" w:author="Arnauld Desprets" w:date="2020-04-07T08:45:00Z">
            <w:rPr>
              <w:rStyle w:val="Emphasis"/>
            </w:rPr>
          </w:rPrChange>
        </w:rPr>
        <w:t xml:space="preserve">Authenticate using </w:t>
      </w:r>
      <w:del w:id="2182" w:author="Arnauld Desprets" w:date="2020-04-07T08:55:00Z">
        <w:r w:rsidRPr="00A46BE2" w:rsidDel="007E01FF">
          <w:rPr>
            <w:rStyle w:val="Emphasis"/>
            <w:lang w:val="en-GB"/>
            <w:rPrChange w:id="2183" w:author="Arnauld Desprets" w:date="2020-04-07T08:45:00Z">
              <w:rPr>
                <w:rStyle w:val="Emphasis"/>
              </w:rPr>
            </w:rPrChange>
          </w:rPr>
          <w:delText>USer</w:delText>
        </w:r>
      </w:del>
      <w:ins w:id="2184" w:author="Arnauld Desprets" w:date="2020-04-07T08:55:00Z">
        <w:r w:rsidR="007E01FF" w:rsidRPr="007E01FF">
          <w:rPr>
            <w:rStyle w:val="Emphasis"/>
            <w:lang w:val="en-GB"/>
          </w:rPr>
          <w:t>User</w:t>
        </w:r>
      </w:ins>
      <w:r w:rsidRPr="00A46BE2">
        <w:rPr>
          <w:rStyle w:val="Emphasis"/>
          <w:lang w:val="en-GB"/>
          <w:rPrChange w:id="2185" w:author="Arnauld Desprets" w:date="2020-04-07T08:45:00Z">
            <w:rPr>
              <w:rStyle w:val="Emphasis"/>
            </w:rPr>
          </w:rPrChange>
        </w:rPr>
        <w:t xml:space="preserve"> Registry</w:t>
      </w:r>
    </w:p>
    <w:p w14:paraId="0D402534" w14:textId="0B4AB8DD" w:rsidR="00D0102B" w:rsidRPr="00A46BE2" w:rsidRDefault="00D0102B" w:rsidP="00D0102B">
      <w:pPr>
        <w:pStyle w:val="NormalWeb"/>
        <w:rPr>
          <w:lang w:val="en-GB"/>
          <w:rPrChange w:id="2186" w:author="Arnauld Desprets" w:date="2020-04-07T08:45:00Z">
            <w:rPr/>
          </w:rPrChange>
        </w:rPr>
      </w:pPr>
      <w:r w:rsidRPr="00A46BE2">
        <w:rPr>
          <w:noProof/>
          <w:color w:val="0000FF"/>
          <w:lang w:val="en-GB"/>
          <w:rPrChange w:id="2187" w:author="Arnauld Desprets" w:date="2020-04-07T08:45:00Z">
            <w:rPr>
              <w:noProof/>
              <w:color w:val="0000FF"/>
            </w:rPr>
          </w:rPrChange>
        </w:rPr>
        <w:drawing>
          <wp:inline distT="0" distB="0" distL="0" distR="0" wp14:anchorId="0C5AC625" wp14:editId="5C037274">
            <wp:extent cx="3363595" cy="2719070"/>
            <wp:effectExtent l="0" t="0" r="8255" b="5080"/>
            <wp:docPr id="99" name="Picture 99" descr="Basic authentication Security Definition">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sic authentication Security Definition">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63595" cy="2719070"/>
                    </a:xfrm>
                    <a:prstGeom prst="rect">
                      <a:avLst/>
                    </a:prstGeom>
                    <a:noFill/>
                    <a:ln>
                      <a:noFill/>
                    </a:ln>
                  </pic:spPr>
                </pic:pic>
              </a:graphicData>
            </a:graphic>
          </wp:inline>
        </w:drawing>
      </w:r>
    </w:p>
    <w:p w14:paraId="70DFED7C" w14:textId="77777777" w:rsidR="00D0102B" w:rsidRPr="00A46BE2" w:rsidRDefault="00D0102B" w:rsidP="00D0102B">
      <w:pPr>
        <w:pStyle w:val="NormalWeb"/>
        <w:rPr>
          <w:lang w:val="en-GB"/>
          <w:rPrChange w:id="2188" w:author="Arnauld Desprets" w:date="2020-04-07T08:45:00Z">
            <w:rPr/>
          </w:rPrChange>
        </w:rPr>
      </w:pPr>
      <w:r w:rsidRPr="00A46BE2">
        <w:rPr>
          <w:lang w:val="en-GB"/>
          <w:rPrChange w:id="2189" w:author="Arnauld Desprets" w:date="2020-04-07T08:45:00Z">
            <w:rPr/>
          </w:rPrChange>
        </w:rPr>
        <w:t>In the Security section, select BA.</w:t>
      </w:r>
    </w:p>
    <w:p w14:paraId="59A6A490" w14:textId="3A763DBD" w:rsidR="00D0102B" w:rsidRPr="00A46BE2" w:rsidRDefault="00D0102B" w:rsidP="00D0102B">
      <w:pPr>
        <w:pStyle w:val="NormalWeb"/>
        <w:rPr>
          <w:lang w:val="en-GB"/>
          <w:rPrChange w:id="2190" w:author="Arnauld Desprets" w:date="2020-04-07T08:45:00Z">
            <w:rPr/>
          </w:rPrChange>
        </w:rPr>
      </w:pPr>
      <w:r w:rsidRPr="00A46BE2">
        <w:rPr>
          <w:noProof/>
          <w:color w:val="0000FF"/>
          <w:lang w:val="en-GB"/>
          <w:rPrChange w:id="2191" w:author="Arnauld Desprets" w:date="2020-04-07T08:45:00Z">
            <w:rPr>
              <w:noProof/>
              <w:color w:val="0000FF"/>
            </w:rPr>
          </w:rPrChange>
        </w:rPr>
        <w:lastRenderedPageBreak/>
        <w:drawing>
          <wp:inline distT="0" distB="0" distL="0" distR="0" wp14:anchorId="117027E6" wp14:editId="711E8236">
            <wp:extent cx="5943600" cy="2195830"/>
            <wp:effectExtent l="0" t="0" r="0" b="0"/>
            <wp:docPr id="98" name="Picture 98" descr="Basic authentication Security section">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asic authentication Security section">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195830"/>
                    </a:xfrm>
                    <a:prstGeom prst="rect">
                      <a:avLst/>
                    </a:prstGeom>
                    <a:noFill/>
                    <a:ln>
                      <a:noFill/>
                    </a:ln>
                  </pic:spPr>
                </pic:pic>
              </a:graphicData>
            </a:graphic>
          </wp:inline>
        </w:drawing>
      </w:r>
    </w:p>
    <w:p w14:paraId="690417BB" w14:textId="77777777" w:rsidR="00D0102B" w:rsidRPr="00A46BE2" w:rsidRDefault="00D0102B" w:rsidP="00D0102B">
      <w:pPr>
        <w:pStyle w:val="NormalWeb"/>
        <w:rPr>
          <w:lang w:val="en-GB"/>
          <w:rPrChange w:id="2192" w:author="Arnauld Desprets" w:date="2020-04-07T08:45:00Z">
            <w:rPr/>
          </w:rPrChange>
        </w:rPr>
      </w:pPr>
      <w:r w:rsidRPr="00A46BE2">
        <w:rPr>
          <w:lang w:val="en-GB"/>
          <w:rPrChange w:id="2193" w:author="Arnauld Desprets" w:date="2020-04-07T08:45:00Z">
            <w:rPr/>
          </w:rPrChange>
        </w:rPr>
        <w:t>Create a product and publish it to the Integration Catalog, then subscribe to it. (Not explained here, see previous steps).</w:t>
      </w:r>
    </w:p>
    <w:p w14:paraId="5D0F3E98" w14:textId="77777777" w:rsidR="00D0102B" w:rsidRPr="00A46BE2" w:rsidRDefault="00D0102B" w:rsidP="00D0102B">
      <w:pPr>
        <w:pStyle w:val="NormalWeb"/>
        <w:rPr>
          <w:lang w:val="en-GB"/>
          <w:rPrChange w:id="2194" w:author="Arnauld Desprets" w:date="2020-04-07T08:45:00Z">
            <w:rPr/>
          </w:rPrChange>
        </w:rPr>
      </w:pPr>
      <w:r w:rsidRPr="00A46BE2">
        <w:rPr>
          <w:lang w:val="en-GB"/>
          <w:rPrChange w:id="2195" w:author="Arnauld Desprets" w:date="2020-04-07T08:45:00Z">
            <w:rPr/>
          </w:rPrChange>
        </w:rPr>
        <w:t xml:space="preserve">We can now test the API. The credentials </w:t>
      </w:r>
      <w:proofErr w:type="gramStart"/>
      <w:r w:rsidRPr="00A46BE2">
        <w:rPr>
          <w:lang w:val="en-GB"/>
          <w:rPrChange w:id="2196" w:author="Arnauld Desprets" w:date="2020-04-07T08:45:00Z">
            <w:rPr/>
          </w:rPrChange>
        </w:rPr>
        <w:t>are located in</w:t>
      </w:r>
      <w:proofErr w:type="gramEnd"/>
      <w:r w:rsidRPr="00A46BE2">
        <w:rPr>
          <w:lang w:val="en-GB"/>
          <w:rPrChange w:id="2197" w:author="Arnauld Desprets" w:date="2020-04-07T08:45:00Z">
            <w:rPr/>
          </w:rPrChange>
        </w:rPr>
        <w:t xml:space="preserve"> the Authorization header. curl -k -H "Content-Type: application/json" -H "Accept: application/json" -H "X-IBM-Client-Id: 421223e773f237c5231842102660896e" -H "Authorization: Basic Zm9vOmZvbw==" -d "{ "orderDetails": "2 plates", "orderDate": "2019-12-25T10:00:00.000Z"}" "</w:t>
      </w:r>
      <w:r w:rsidR="00A46BE2" w:rsidRPr="00A46BE2">
        <w:rPr>
          <w:lang w:val="en-GB"/>
          <w:rPrChange w:id="2198" w:author="Arnauld Desprets" w:date="2020-04-07T08:45:00Z">
            <w:rPr/>
          </w:rPrChange>
        </w:rPr>
        <w:fldChar w:fldCharType="begin"/>
      </w:r>
      <w:r w:rsidR="00A46BE2" w:rsidRPr="00A46BE2">
        <w:rPr>
          <w:lang w:val="en-GB"/>
          <w:rPrChange w:id="2199" w:author="Arnauld Desprets" w:date="2020-04-07T08:45:00Z">
            <w:rPr/>
          </w:rPrChange>
        </w:rPr>
        <w:instrText xml:space="preserve"> HYPERLINK "https://gw.159.8.70.38.xip.io/org1/integration/fakemagento/v1/order" </w:instrText>
      </w:r>
      <w:r w:rsidR="00A46BE2" w:rsidRPr="00A46BE2">
        <w:rPr>
          <w:lang w:val="en-GB"/>
          <w:rPrChange w:id="2200" w:author="Arnauld Desprets" w:date="2020-04-07T08:45:00Z">
            <w:rPr/>
          </w:rPrChange>
        </w:rPr>
        <w:fldChar w:fldCharType="separate"/>
      </w:r>
      <w:r w:rsidRPr="00A46BE2">
        <w:rPr>
          <w:rStyle w:val="Hyperlink"/>
          <w:lang w:val="en-GB"/>
          <w:rPrChange w:id="2201" w:author="Arnauld Desprets" w:date="2020-04-07T08:45:00Z">
            <w:rPr>
              <w:rStyle w:val="Hyperlink"/>
            </w:rPr>
          </w:rPrChange>
        </w:rPr>
        <w:t>https://gw.159.8.70.38.xip.io/org1/integration/fakemagento/v1/order</w:t>
      </w:r>
      <w:r w:rsidR="00A46BE2" w:rsidRPr="00A46BE2">
        <w:rPr>
          <w:rStyle w:val="Hyperlink"/>
          <w:lang w:val="en-GB"/>
          <w:rPrChange w:id="2202" w:author="Arnauld Desprets" w:date="2020-04-07T08:45:00Z">
            <w:rPr>
              <w:rStyle w:val="Hyperlink"/>
            </w:rPr>
          </w:rPrChange>
        </w:rPr>
        <w:fldChar w:fldCharType="end"/>
      </w:r>
      <w:r w:rsidRPr="00A46BE2">
        <w:rPr>
          <w:lang w:val="en-GB"/>
          <w:rPrChange w:id="2203" w:author="Arnauld Desprets" w:date="2020-04-07T08:45:00Z">
            <w:rPr/>
          </w:rPrChange>
        </w:rPr>
        <w:t>" You should obtain a response:</w:t>
      </w:r>
    </w:p>
    <w:p w14:paraId="2CE12902" w14:textId="77777777" w:rsidR="00D0102B" w:rsidRPr="00A46BE2" w:rsidRDefault="00D0102B" w:rsidP="00D0102B">
      <w:pPr>
        <w:pStyle w:val="HTMLPreformatted"/>
        <w:rPr>
          <w:rStyle w:val="HTMLCode"/>
          <w:lang w:val="en-GB"/>
          <w:rPrChange w:id="2204" w:author="Arnauld Desprets" w:date="2020-04-07T08:45:00Z">
            <w:rPr>
              <w:rStyle w:val="HTMLCode"/>
            </w:rPr>
          </w:rPrChange>
        </w:rPr>
      </w:pPr>
      <w:r w:rsidRPr="00A46BE2">
        <w:rPr>
          <w:rStyle w:val="HTMLCode"/>
          <w:lang w:val="en-GB"/>
          <w:rPrChange w:id="2205" w:author="Arnauld Desprets" w:date="2020-04-07T08:45:00Z">
            <w:rPr>
              <w:rStyle w:val="HTMLCode"/>
            </w:rPr>
          </w:rPrChange>
        </w:rPr>
        <w:t>{"norderId":"7275084087558144","norderResult</w:t>
      </w:r>
      <w:proofErr w:type="gramStart"/>
      <w:r w:rsidRPr="00A46BE2">
        <w:rPr>
          <w:rStyle w:val="HTMLCode"/>
          <w:lang w:val="en-GB"/>
          <w:rPrChange w:id="2206" w:author="Arnauld Desprets" w:date="2020-04-07T08:45:00Z">
            <w:rPr>
              <w:rStyle w:val="HTMLCode"/>
            </w:rPr>
          </w:rPrChange>
        </w:rPr>
        <w:t>":true</w:t>
      </w:r>
      <w:proofErr w:type="gramEnd"/>
      <w:r w:rsidRPr="00A46BE2">
        <w:rPr>
          <w:rStyle w:val="HTMLCode"/>
          <w:lang w:val="en-GB"/>
          <w:rPrChange w:id="2207" w:author="Arnauld Desprets" w:date="2020-04-07T08:45:00Z">
            <w:rPr>
              <w:rStyle w:val="HTMLCode"/>
            </w:rPr>
          </w:rPrChange>
        </w:rPr>
        <w:t>,"norderDetails":"2 plates","norderDate":"2019-12-25T10:00:00.000Z"}</w:t>
      </w:r>
    </w:p>
    <w:p w14:paraId="54EEF8C2" w14:textId="77777777" w:rsidR="00D0102B" w:rsidRPr="00A46BE2" w:rsidRDefault="00D0102B" w:rsidP="00D0102B">
      <w:pPr>
        <w:pStyle w:val="NormalWeb"/>
        <w:rPr>
          <w:lang w:val="en-GB"/>
          <w:rPrChange w:id="2208" w:author="Arnauld Desprets" w:date="2020-04-07T08:45:00Z">
            <w:rPr/>
          </w:rPrChange>
        </w:rPr>
      </w:pPr>
      <w:r w:rsidRPr="00A46BE2">
        <w:rPr>
          <w:lang w:val="en-GB"/>
          <w:rPrChange w:id="2209" w:author="Arnauld Desprets" w:date="2020-04-07T08:45:00Z">
            <w:rPr/>
          </w:rPrChange>
        </w:rPr>
        <w:t xml:space="preserve">Here, I'm introducing the POSTMAN collection. In the POSTMAN, there is </w:t>
      </w:r>
      <w:proofErr w:type="gramStart"/>
      <w:r w:rsidRPr="00A46BE2">
        <w:rPr>
          <w:lang w:val="en-GB"/>
          <w:rPrChange w:id="2210" w:author="Arnauld Desprets" w:date="2020-04-07T08:45:00Z">
            <w:rPr/>
          </w:rPrChange>
        </w:rPr>
        <w:t>a number of</w:t>
      </w:r>
      <w:proofErr w:type="gramEnd"/>
      <w:r w:rsidRPr="00A46BE2">
        <w:rPr>
          <w:lang w:val="en-GB"/>
          <w:rPrChange w:id="2211" w:author="Arnauld Desprets" w:date="2020-04-07T08:45:00Z">
            <w:rPr/>
          </w:rPrChange>
        </w:rPr>
        <w:t xml:space="preserve"> requests that you can adapt for your environment. The collection is called: API Education. The environment that you need to adjust for your environment is called: </w:t>
      </w:r>
      <w:proofErr w:type="spellStart"/>
      <w:r w:rsidRPr="00A46BE2">
        <w:rPr>
          <w:lang w:val="en-GB"/>
          <w:rPrChange w:id="2212" w:author="Arnauld Desprets" w:date="2020-04-07T08:45:00Z">
            <w:rPr/>
          </w:rPrChange>
        </w:rPr>
        <w:t>API_Education</w:t>
      </w:r>
      <w:proofErr w:type="spellEnd"/>
      <w:r w:rsidRPr="00A46BE2">
        <w:rPr>
          <w:lang w:val="en-GB"/>
          <w:rPrChange w:id="2213" w:author="Arnauld Desprets" w:date="2020-04-07T08:45:00Z">
            <w:rPr/>
          </w:rPrChange>
        </w:rPr>
        <w:t>.</w:t>
      </w:r>
    </w:p>
    <w:p w14:paraId="6ECA0BCE" w14:textId="61E2969A" w:rsidR="00D0102B" w:rsidRPr="00A46BE2" w:rsidRDefault="00D0102B" w:rsidP="00D0102B">
      <w:pPr>
        <w:pStyle w:val="NormalWeb"/>
        <w:rPr>
          <w:lang w:val="en-GB"/>
          <w:rPrChange w:id="2214" w:author="Arnauld Desprets" w:date="2020-04-07T08:45:00Z">
            <w:rPr/>
          </w:rPrChange>
        </w:rPr>
      </w:pPr>
      <w:r w:rsidRPr="00A46BE2">
        <w:rPr>
          <w:lang w:val="en-GB"/>
          <w:rPrChange w:id="2215" w:author="Arnauld Desprets" w:date="2020-04-07T08:45:00Z">
            <w:rPr/>
          </w:rPrChange>
        </w:rPr>
        <w:lastRenderedPageBreak/>
        <w:t xml:space="preserve">To test the API with Basic Authentication security. You can use the </w:t>
      </w:r>
      <w:proofErr w:type="spellStart"/>
      <w:r w:rsidRPr="00A46BE2">
        <w:rPr>
          <w:rStyle w:val="Emphasis"/>
          <w:lang w:val="en-GB"/>
          <w:rPrChange w:id="2216" w:author="Arnauld Desprets" w:date="2020-04-07T08:45:00Z">
            <w:rPr>
              <w:rStyle w:val="Emphasis"/>
            </w:rPr>
          </w:rPrChange>
        </w:rPr>
        <w:t>FakeMagentoOrderBA</w:t>
      </w:r>
      <w:proofErr w:type="spellEnd"/>
      <w:r w:rsidRPr="00A46BE2">
        <w:rPr>
          <w:rStyle w:val="Emphasis"/>
          <w:lang w:val="en-GB"/>
          <w:rPrChange w:id="2217" w:author="Arnauld Desprets" w:date="2020-04-07T08:45:00Z">
            <w:rPr>
              <w:rStyle w:val="Emphasis"/>
            </w:rPr>
          </w:rPrChange>
        </w:rPr>
        <w:t xml:space="preserve"> V1</w:t>
      </w:r>
      <w:r w:rsidRPr="00A46BE2">
        <w:rPr>
          <w:lang w:val="en-GB"/>
          <w:rPrChange w:id="2218" w:author="Arnauld Desprets" w:date="2020-04-07T08:45:00Z">
            <w:rPr/>
          </w:rPrChange>
        </w:rPr>
        <w:t xml:space="preserve"> API. </w:t>
      </w:r>
      <w:r w:rsidRPr="00A46BE2">
        <w:rPr>
          <w:noProof/>
          <w:color w:val="0000FF"/>
          <w:lang w:val="en-GB"/>
          <w:rPrChange w:id="2219" w:author="Arnauld Desprets" w:date="2020-04-07T08:45:00Z">
            <w:rPr>
              <w:noProof/>
              <w:color w:val="0000FF"/>
            </w:rPr>
          </w:rPrChange>
        </w:rPr>
        <w:drawing>
          <wp:inline distT="0" distB="0" distL="0" distR="0" wp14:anchorId="16B76DB6" wp14:editId="149637AD">
            <wp:extent cx="5943600" cy="2635885"/>
            <wp:effectExtent l="0" t="0" r="0" b="0"/>
            <wp:docPr id="97" name="Picture 97" descr="Postman Basic Authentication test">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ostman Basic Authentication test">
                      <a:hlinkClick r:id="rId163" tgtFrame="&quot;_blank&quot;"/>
                    </pic:cNvPr>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2635885"/>
                    </a:xfrm>
                    <a:prstGeom prst="rect">
                      <a:avLst/>
                    </a:prstGeom>
                    <a:noFill/>
                    <a:ln>
                      <a:noFill/>
                    </a:ln>
                  </pic:spPr>
                </pic:pic>
              </a:graphicData>
            </a:graphic>
          </wp:inline>
        </w:drawing>
      </w:r>
    </w:p>
    <w:p w14:paraId="5833DC2A" w14:textId="77777777" w:rsidR="00D0102B" w:rsidRPr="00A46BE2" w:rsidRDefault="00D0102B" w:rsidP="00D0102B">
      <w:pPr>
        <w:pStyle w:val="NormalWeb"/>
        <w:rPr>
          <w:lang w:val="en-GB"/>
          <w:rPrChange w:id="2220" w:author="Arnauld Desprets" w:date="2020-04-07T08:45:00Z">
            <w:rPr/>
          </w:rPrChange>
        </w:rPr>
      </w:pPr>
      <w:r w:rsidRPr="00A46BE2">
        <w:rPr>
          <w:lang w:val="en-GB"/>
          <w:rPrChange w:id="2221" w:author="Arnauld Desprets" w:date="2020-04-07T08:45:00Z">
            <w:rPr/>
          </w:rPrChange>
        </w:rPr>
        <w:t>Clicking on Send button will give you the expected result.</w:t>
      </w:r>
    </w:p>
    <w:p w14:paraId="58921AB0" w14:textId="77777777" w:rsidR="00D0102B" w:rsidRPr="00A46BE2" w:rsidRDefault="00D0102B" w:rsidP="00D0102B">
      <w:pPr>
        <w:pStyle w:val="NormalWeb"/>
        <w:rPr>
          <w:lang w:val="en-GB"/>
          <w:rPrChange w:id="2222" w:author="Arnauld Desprets" w:date="2020-04-07T08:45:00Z">
            <w:rPr/>
          </w:rPrChange>
        </w:rPr>
      </w:pPr>
      <w:r w:rsidRPr="00A46BE2">
        <w:rPr>
          <w:lang w:val="en-GB"/>
          <w:rPrChange w:id="2223" w:author="Arnauld Desprets" w:date="2020-04-07T08:45:00Z">
            <w:rPr/>
          </w:rPrChange>
        </w:rPr>
        <w:t>Below the equivalent with curl (on Windows):</w:t>
      </w:r>
    </w:p>
    <w:p w14:paraId="7816AD32" w14:textId="77777777" w:rsidR="00D0102B" w:rsidRPr="00A46BE2" w:rsidRDefault="00D0102B" w:rsidP="00D0102B">
      <w:pPr>
        <w:pStyle w:val="HTMLPreformatted"/>
        <w:rPr>
          <w:rStyle w:val="HTMLCode"/>
          <w:lang w:val="en-GB"/>
          <w:rPrChange w:id="2224" w:author="Arnauld Desprets" w:date="2020-04-07T08:45:00Z">
            <w:rPr>
              <w:rStyle w:val="HTMLCode"/>
            </w:rPr>
          </w:rPrChange>
        </w:rPr>
      </w:pPr>
      <w:r w:rsidRPr="00A46BE2">
        <w:rPr>
          <w:rStyle w:val="HTMLCode"/>
          <w:lang w:val="en-GB"/>
          <w:rPrChange w:id="2225" w:author="Arnauld Desprets" w:date="2020-04-07T08:45:00Z">
            <w:rPr>
              <w:rStyle w:val="HTMLCode"/>
            </w:rPr>
          </w:rPrChange>
        </w:rPr>
        <w:t>curl -k "https://gw.159.8.70.38.xip.io/org1/integration/fakemagento/v1/order" -H "Content-Type: application/json" -H "Accept: application/json" -H "X-IBM-Client-Id: 421223e773f237c5231842102660896e" -H "Authorization: Basic Zm9vOmZvbw==" -H "Accept-Encoding: application/json" -d "{   \"orderDetails\": \"2 plates\",   \"orderDate\": \"2019-12-25T10:00:00.000Z\" }"</w:t>
      </w:r>
    </w:p>
    <w:p w14:paraId="18FF6083" w14:textId="77777777" w:rsidR="00D0102B" w:rsidRPr="00A46BE2" w:rsidRDefault="00D0102B" w:rsidP="00D0102B">
      <w:pPr>
        <w:pStyle w:val="NormalWeb"/>
        <w:rPr>
          <w:lang w:val="en-GB"/>
          <w:rPrChange w:id="2226" w:author="Arnauld Desprets" w:date="2020-04-07T08:45:00Z">
            <w:rPr/>
          </w:rPrChange>
        </w:rPr>
      </w:pPr>
      <w:r w:rsidRPr="00A46BE2">
        <w:rPr>
          <w:lang w:val="en-GB"/>
          <w:rPrChange w:id="2227" w:author="Arnauld Desprets" w:date="2020-04-07T08:45:00Z">
            <w:rPr/>
          </w:rPrChange>
        </w:rPr>
        <w:t>returns</w:t>
      </w:r>
    </w:p>
    <w:p w14:paraId="1826331F" w14:textId="77777777" w:rsidR="00D0102B" w:rsidRPr="00A46BE2" w:rsidRDefault="00D0102B" w:rsidP="00D0102B">
      <w:pPr>
        <w:pStyle w:val="HTMLPreformatted"/>
        <w:rPr>
          <w:rStyle w:val="HTMLCode"/>
          <w:lang w:val="en-GB"/>
          <w:rPrChange w:id="2228" w:author="Arnauld Desprets" w:date="2020-04-07T08:45:00Z">
            <w:rPr>
              <w:rStyle w:val="HTMLCode"/>
            </w:rPr>
          </w:rPrChange>
        </w:rPr>
      </w:pPr>
      <w:r w:rsidRPr="00A46BE2">
        <w:rPr>
          <w:rStyle w:val="HTMLCode"/>
          <w:lang w:val="en-GB"/>
          <w:rPrChange w:id="2229" w:author="Arnauld Desprets" w:date="2020-04-07T08:45:00Z">
            <w:rPr>
              <w:rStyle w:val="HTMLCode"/>
            </w:rPr>
          </w:rPrChange>
        </w:rPr>
        <w:t>{"norderId":"7275084087558144","norderResult</w:t>
      </w:r>
      <w:proofErr w:type="gramStart"/>
      <w:r w:rsidRPr="00A46BE2">
        <w:rPr>
          <w:rStyle w:val="HTMLCode"/>
          <w:lang w:val="en-GB"/>
          <w:rPrChange w:id="2230" w:author="Arnauld Desprets" w:date="2020-04-07T08:45:00Z">
            <w:rPr>
              <w:rStyle w:val="HTMLCode"/>
            </w:rPr>
          </w:rPrChange>
        </w:rPr>
        <w:t>":true</w:t>
      </w:r>
      <w:proofErr w:type="gramEnd"/>
      <w:r w:rsidRPr="00A46BE2">
        <w:rPr>
          <w:rStyle w:val="HTMLCode"/>
          <w:lang w:val="en-GB"/>
          <w:rPrChange w:id="2231" w:author="Arnauld Desprets" w:date="2020-04-07T08:45:00Z">
            <w:rPr>
              <w:rStyle w:val="HTMLCode"/>
            </w:rPr>
          </w:rPrChange>
        </w:rPr>
        <w:t>,"norderDetails":"2 plates","norderDate":"2019-12-25T10:00:00.000Z"}</w:t>
      </w:r>
    </w:p>
    <w:p w14:paraId="0C83E237" w14:textId="77777777" w:rsidR="00D0102B" w:rsidRPr="00A46BE2" w:rsidRDefault="00D0102B" w:rsidP="00D0102B">
      <w:pPr>
        <w:pStyle w:val="Heading2"/>
        <w:rPr>
          <w:lang w:val="en-GB"/>
          <w:rPrChange w:id="2232" w:author="Arnauld Desprets" w:date="2020-04-07T08:45:00Z">
            <w:rPr/>
          </w:rPrChange>
        </w:rPr>
      </w:pPr>
      <w:r w:rsidRPr="00A46BE2">
        <w:rPr>
          <w:lang w:val="en-GB"/>
          <w:rPrChange w:id="2233" w:author="Arnauld Desprets" w:date="2020-04-07T08:45:00Z">
            <w:rPr/>
          </w:rPrChange>
        </w:rPr>
        <w:t>Protecting an API with OAuth - Resource Owner Password Credentials grant</w:t>
      </w:r>
    </w:p>
    <w:p w14:paraId="3A8A0311" w14:textId="40C42671" w:rsidR="00D0102B" w:rsidRPr="00A46BE2" w:rsidRDefault="00D0102B" w:rsidP="00D0102B">
      <w:pPr>
        <w:pStyle w:val="NormalWeb"/>
        <w:rPr>
          <w:lang w:val="en-GB"/>
          <w:rPrChange w:id="2234" w:author="Arnauld Desprets" w:date="2020-04-07T08:45:00Z">
            <w:rPr/>
          </w:rPrChange>
        </w:rPr>
      </w:pPr>
      <w:r w:rsidRPr="00A46BE2">
        <w:rPr>
          <w:lang w:val="en-GB"/>
          <w:rPrChange w:id="2235" w:author="Arnauld Desprets" w:date="2020-04-07T08:45:00Z">
            <w:rPr/>
          </w:rPrChange>
        </w:rPr>
        <w:t xml:space="preserve">The first test was not based on OAuth, all the following one are. We will use two OAuth providers only. One for native support, API Connect acting as an OAuth/OIDC </w:t>
      </w:r>
      <w:del w:id="2236" w:author="Arnauld Desprets" w:date="2020-04-07T08:56:00Z">
        <w:r w:rsidRPr="00A46BE2" w:rsidDel="007E01FF">
          <w:rPr>
            <w:lang w:val="en-GB"/>
            <w:rPrChange w:id="2237" w:author="Arnauld Desprets" w:date="2020-04-07T08:45:00Z">
              <w:rPr/>
            </w:rPrChange>
          </w:rPr>
          <w:delText>proiver</w:delText>
        </w:r>
      </w:del>
      <w:ins w:id="2238" w:author="Arnauld Desprets" w:date="2020-04-07T08:56:00Z">
        <w:r w:rsidR="007E01FF" w:rsidRPr="007E01FF">
          <w:rPr>
            <w:lang w:val="en-GB"/>
          </w:rPr>
          <w:t>provider</w:t>
        </w:r>
      </w:ins>
      <w:r w:rsidRPr="00A46BE2">
        <w:rPr>
          <w:lang w:val="en-GB"/>
          <w:rPrChange w:id="2239" w:author="Arnauld Desprets" w:date="2020-04-07T08:45:00Z">
            <w:rPr/>
          </w:rPrChange>
        </w:rPr>
        <w:t xml:space="preserve">, and one for third party integration, using IBM </w:t>
      </w:r>
      <w:proofErr w:type="spellStart"/>
      <w:r w:rsidRPr="00A46BE2">
        <w:rPr>
          <w:lang w:val="en-GB"/>
          <w:rPrChange w:id="2240" w:author="Arnauld Desprets" w:date="2020-04-07T08:45:00Z">
            <w:rPr/>
          </w:rPrChange>
        </w:rPr>
        <w:t>AppID</w:t>
      </w:r>
      <w:proofErr w:type="spellEnd"/>
      <w:r w:rsidRPr="00A46BE2">
        <w:rPr>
          <w:lang w:val="en-GB"/>
          <w:rPrChange w:id="2241" w:author="Arnauld Desprets" w:date="2020-04-07T08:45:00Z">
            <w:rPr/>
          </w:rPrChange>
        </w:rPr>
        <w:t xml:space="preserve">, one of IBM's cloud solution for OAuth/OIDC support. The Resource Owner Password Credentials grant type is specified in </w:t>
      </w:r>
      <w:r w:rsidR="00A46BE2" w:rsidRPr="00A46BE2">
        <w:rPr>
          <w:lang w:val="en-GB"/>
          <w:rPrChange w:id="2242" w:author="Arnauld Desprets" w:date="2020-04-07T08:45:00Z">
            <w:rPr/>
          </w:rPrChange>
        </w:rPr>
        <w:fldChar w:fldCharType="begin"/>
      </w:r>
      <w:r w:rsidR="00A46BE2" w:rsidRPr="00A46BE2">
        <w:rPr>
          <w:lang w:val="en-GB"/>
          <w:rPrChange w:id="2243" w:author="Arnauld Desprets" w:date="2020-04-07T08:45:00Z">
            <w:rPr/>
          </w:rPrChange>
        </w:rPr>
        <w:instrText xml:space="preserve"> HYPERLINK "https://tools.ietf.org/html/rfc6749" \o "The OAuth 2.0 Authorization Framework Specification" </w:instrText>
      </w:r>
      <w:r w:rsidR="00A46BE2" w:rsidRPr="00A46BE2">
        <w:rPr>
          <w:lang w:val="en-GB"/>
          <w:rPrChange w:id="2244" w:author="Arnauld Desprets" w:date="2020-04-07T08:45:00Z">
            <w:rPr/>
          </w:rPrChange>
        </w:rPr>
        <w:fldChar w:fldCharType="separate"/>
      </w:r>
      <w:r w:rsidRPr="00A46BE2">
        <w:rPr>
          <w:rStyle w:val="Hyperlink"/>
          <w:lang w:val="en-GB"/>
          <w:rPrChange w:id="2245" w:author="Arnauld Desprets" w:date="2020-04-07T08:45:00Z">
            <w:rPr>
              <w:rStyle w:val="Hyperlink"/>
            </w:rPr>
          </w:rPrChange>
        </w:rPr>
        <w:t>RFC 6749 - OAuth 2.0 Authorization Framework</w:t>
      </w:r>
      <w:r w:rsidR="00A46BE2" w:rsidRPr="00A46BE2">
        <w:rPr>
          <w:rStyle w:val="Hyperlink"/>
          <w:lang w:val="en-GB"/>
          <w:rPrChange w:id="2246" w:author="Arnauld Desprets" w:date="2020-04-07T08:45:00Z">
            <w:rPr>
              <w:rStyle w:val="Hyperlink"/>
            </w:rPr>
          </w:rPrChange>
        </w:rPr>
        <w:fldChar w:fldCharType="end"/>
      </w:r>
      <w:r w:rsidRPr="00A46BE2">
        <w:rPr>
          <w:lang w:val="en-GB"/>
          <w:rPrChange w:id="2247" w:author="Arnauld Desprets" w:date="2020-04-07T08:45:00Z">
            <w:rPr/>
          </w:rPrChange>
        </w:rPr>
        <w:t>, likewise the other grants used in this article.</w:t>
      </w:r>
    </w:p>
    <w:p w14:paraId="5BA467A9" w14:textId="77777777" w:rsidR="00D0102B" w:rsidRPr="00A46BE2" w:rsidRDefault="00D0102B" w:rsidP="00D0102B">
      <w:pPr>
        <w:pStyle w:val="NormalWeb"/>
        <w:rPr>
          <w:lang w:val="en-GB"/>
          <w:rPrChange w:id="2248" w:author="Arnauld Desprets" w:date="2020-04-07T08:45:00Z">
            <w:rPr/>
          </w:rPrChange>
        </w:rPr>
      </w:pPr>
      <w:r w:rsidRPr="00A46BE2">
        <w:rPr>
          <w:lang w:val="en-GB"/>
          <w:rPrChange w:id="2249" w:author="Arnauld Desprets" w:date="2020-04-07T08:45:00Z">
            <w:rPr/>
          </w:rPrChange>
        </w:rPr>
        <w:t xml:space="preserve">In this lab, we start with a very simple case, but still very useful: the use of the Password flow which really is the Resource Owner Password Credentials grant type in OAuth terminology. It is easy because it is 2-legged, for simplicity we also use Basic Authorization to extract identity, the user will be authenticated against the User Registry. We use API Connect as the OAuth provider, </w:t>
      </w:r>
      <w:r w:rsidRPr="00A46BE2">
        <w:rPr>
          <w:lang w:val="en-GB"/>
          <w:rPrChange w:id="2250" w:author="Arnauld Desprets" w:date="2020-04-07T08:45:00Z">
            <w:rPr/>
          </w:rPrChange>
        </w:rPr>
        <w:lastRenderedPageBreak/>
        <w:t>notice that it is also possible to use API Connect with an external OAuth provider, we will see it later. This grant type is used when there is a high trust between the client and the application. Some people may find it less secure than using the Authorization grant, but it does not mean that it cannot be used when the conditions of trust are met. The client authenticates directly to the native OAuth provider specified in API Connect with its uid/pwd along the application credentials (client-id/</w:t>
      </w:r>
      <w:proofErr w:type="spellStart"/>
      <w:r w:rsidRPr="00A46BE2">
        <w:rPr>
          <w:lang w:val="en-GB"/>
          <w:rPrChange w:id="2251" w:author="Arnauld Desprets" w:date="2020-04-07T08:45:00Z">
            <w:rPr/>
          </w:rPrChange>
        </w:rPr>
        <w:t>cliend</w:t>
      </w:r>
      <w:proofErr w:type="spellEnd"/>
      <w:r w:rsidRPr="00A46BE2">
        <w:rPr>
          <w:lang w:val="en-GB"/>
          <w:rPrChange w:id="2252" w:author="Arnauld Desprets" w:date="2020-04-07T08:45:00Z">
            <w:rPr/>
          </w:rPrChange>
        </w:rPr>
        <w:t>-secret) and gets an Access Token. Then the application accesses API Connect.</w:t>
      </w:r>
    </w:p>
    <w:p w14:paraId="4D2998FB" w14:textId="61D23C41" w:rsidR="00D0102B" w:rsidRPr="00A46BE2" w:rsidRDefault="00D0102B" w:rsidP="00D0102B">
      <w:pPr>
        <w:pStyle w:val="NormalWeb"/>
        <w:rPr>
          <w:lang w:val="en-GB"/>
          <w:rPrChange w:id="2253" w:author="Arnauld Desprets" w:date="2020-04-07T08:45:00Z">
            <w:rPr/>
          </w:rPrChange>
        </w:rPr>
      </w:pPr>
      <w:r w:rsidRPr="00A46BE2">
        <w:rPr>
          <w:rStyle w:val="Strong"/>
          <w:lang w:val="en-GB"/>
          <w:rPrChange w:id="2254" w:author="Arnauld Desprets" w:date="2020-04-07T08:45:00Z">
            <w:rPr>
              <w:rStyle w:val="Strong"/>
            </w:rPr>
          </w:rPrChange>
        </w:rPr>
        <w:t>Note</w:t>
      </w:r>
      <w:r w:rsidRPr="00A46BE2">
        <w:rPr>
          <w:lang w:val="en-GB"/>
          <w:rPrChange w:id="2255" w:author="Arnauld Desprets" w:date="2020-04-07T08:45:00Z">
            <w:rPr/>
          </w:rPrChange>
        </w:rPr>
        <w:t xml:space="preserve">: In this lab, we do not explain how to propagate the user information with a JWT token, it will be done in another version of this lab. But this is an important question, and there are different ways to get user information like having the back end performing a </w:t>
      </w:r>
      <w:proofErr w:type="spellStart"/>
      <w:r w:rsidRPr="00A46BE2">
        <w:rPr>
          <w:lang w:val="en-GB"/>
          <w:rPrChange w:id="2256" w:author="Arnauld Desprets" w:date="2020-04-07T08:45:00Z">
            <w:rPr/>
          </w:rPrChange>
        </w:rPr>
        <w:t>callback</w:t>
      </w:r>
      <w:proofErr w:type="spellEnd"/>
      <w:r w:rsidRPr="00A46BE2">
        <w:rPr>
          <w:lang w:val="en-GB"/>
          <w:rPrChange w:id="2257" w:author="Arnauld Desprets" w:date="2020-04-07T08:45:00Z">
            <w:rPr/>
          </w:rPrChange>
        </w:rPr>
        <w:t xml:space="preserve"> with the OAuth token to get information. We are not explaining the </w:t>
      </w:r>
      <w:del w:id="2258" w:author="Arnauld Desprets" w:date="2020-04-07T08:56:00Z">
        <w:r w:rsidRPr="00A46BE2" w:rsidDel="007E01FF">
          <w:rPr>
            <w:lang w:val="en-GB"/>
            <w:rPrChange w:id="2259" w:author="Arnauld Desprets" w:date="2020-04-07T08:45:00Z">
              <w:rPr/>
            </w:rPrChange>
          </w:rPr>
          <w:delText>generationg</w:delText>
        </w:r>
      </w:del>
      <w:ins w:id="2260" w:author="Arnauld Desprets" w:date="2020-04-07T08:56:00Z">
        <w:r w:rsidR="007E01FF" w:rsidRPr="007E01FF">
          <w:rPr>
            <w:lang w:val="en-GB"/>
          </w:rPr>
          <w:t>generation</w:t>
        </w:r>
      </w:ins>
      <w:r w:rsidRPr="00A46BE2">
        <w:rPr>
          <w:lang w:val="en-GB"/>
          <w:rPrChange w:id="2261" w:author="Arnauld Desprets" w:date="2020-04-07T08:45:00Z">
            <w:rPr/>
          </w:rPrChange>
        </w:rPr>
        <w:t xml:space="preserve"> of OIDC token. As of today, this is not a mandatory scenario required by OpenID and we are still in discussions to decide to implement it.</w:t>
      </w:r>
    </w:p>
    <w:p w14:paraId="4FDEC62D" w14:textId="77777777" w:rsidR="00D0102B" w:rsidRPr="00A46BE2" w:rsidRDefault="00D0102B" w:rsidP="00D0102B">
      <w:pPr>
        <w:pStyle w:val="Heading3"/>
        <w:rPr>
          <w:lang w:val="en-GB"/>
          <w:rPrChange w:id="2262" w:author="Arnauld Desprets" w:date="2020-04-07T08:45:00Z">
            <w:rPr/>
          </w:rPrChange>
        </w:rPr>
      </w:pPr>
      <w:r w:rsidRPr="00A46BE2">
        <w:rPr>
          <w:lang w:val="en-GB"/>
          <w:rPrChange w:id="2263" w:author="Arnauld Desprets" w:date="2020-04-07T08:45:00Z">
            <w:rPr/>
          </w:rPrChange>
        </w:rPr>
        <w:t>Create the OAuth Provider</w:t>
      </w:r>
    </w:p>
    <w:p w14:paraId="306582E4" w14:textId="77777777" w:rsidR="00D0102B" w:rsidRPr="00A46BE2" w:rsidRDefault="00D0102B" w:rsidP="00D0102B">
      <w:pPr>
        <w:pStyle w:val="NormalWeb"/>
        <w:rPr>
          <w:lang w:val="en-GB"/>
          <w:rPrChange w:id="2264" w:author="Arnauld Desprets" w:date="2020-04-07T08:45:00Z">
            <w:rPr/>
          </w:rPrChange>
        </w:rPr>
      </w:pPr>
      <w:proofErr w:type="gramStart"/>
      <w:r w:rsidRPr="00A46BE2">
        <w:rPr>
          <w:lang w:val="en-GB"/>
          <w:rPrChange w:id="2265" w:author="Arnauld Desprets" w:date="2020-04-07T08:45:00Z">
            <w:rPr/>
          </w:rPrChange>
        </w:rPr>
        <w:t>So</w:t>
      </w:r>
      <w:proofErr w:type="gramEnd"/>
      <w:r w:rsidRPr="00A46BE2">
        <w:rPr>
          <w:lang w:val="en-GB"/>
          <w:rPrChange w:id="2266" w:author="Arnauld Desprets" w:date="2020-04-07T08:45:00Z">
            <w:rPr/>
          </w:rPrChange>
        </w:rPr>
        <w:t xml:space="preserve"> let's start! First let's create the native OAuth provider. As discussed earlier, we use the Cloud Management console, but it was a design decision, and we could use the API Manager console and manage OAuth resources, if we wanted.</w:t>
      </w:r>
    </w:p>
    <w:p w14:paraId="415B36CD" w14:textId="77777777" w:rsidR="00D0102B" w:rsidRPr="00A46BE2" w:rsidRDefault="00D0102B" w:rsidP="00D0102B">
      <w:pPr>
        <w:pStyle w:val="NormalWeb"/>
        <w:rPr>
          <w:lang w:val="en-GB"/>
          <w:rPrChange w:id="2267" w:author="Arnauld Desprets" w:date="2020-04-07T08:45:00Z">
            <w:rPr/>
          </w:rPrChange>
        </w:rPr>
      </w:pPr>
      <w:r w:rsidRPr="00A46BE2">
        <w:rPr>
          <w:lang w:val="en-GB"/>
          <w:rPrChange w:id="2268" w:author="Arnauld Desprets" w:date="2020-04-07T08:45:00Z">
            <w:rPr/>
          </w:rPrChange>
        </w:rPr>
        <w:t xml:space="preserve">Login to the Cloud Manager </w:t>
      </w:r>
      <w:proofErr w:type="gramStart"/>
      <w:r w:rsidRPr="00A46BE2">
        <w:rPr>
          <w:lang w:val="en-GB"/>
          <w:rPrChange w:id="2269" w:author="Arnauld Desprets" w:date="2020-04-07T08:45:00Z">
            <w:rPr/>
          </w:rPrChange>
        </w:rPr>
        <w:t>console, and</w:t>
      </w:r>
      <w:proofErr w:type="gramEnd"/>
      <w:r w:rsidRPr="00A46BE2">
        <w:rPr>
          <w:lang w:val="en-GB"/>
          <w:rPrChange w:id="2270" w:author="Arnauld Desprets" w:date="2020-04-07T08:45:00Z">
            <w:rPr/>
          </w:rPrChange>
        </w:rPr>
        <w:t xml:space="preserve"> select Resources (or Manage Resources from home). Select OAuth Providers and click on Add and select Native OAuth Provider button.</w:t>
      </w:r>
    </w:p>
    <w:p w14:paraId="6352255F" w14:textId="047D2B02" w:rsidR="00D0102B" w:rsidRPr="00A46BE2" w:rsidRDefault="00D0102B" w:rsidP="00D0102B">
      <w:pPr>
        <w:pStyle w:val="NormalWeb"/>
        <w:rPr>
          <w:lang w:val="en-GB"/>
          <w:rPrChange w:id="2271" w:author="Arnauld Desprets" w:date="2020-04-07T08:45:00Z">
            <w:rPr/>
          </w:rPrChange>
        </w:rPr>
      </w:pPr>
      <w:r w:rsidRPr="00A46BE2">
        <w:rPr>
          <w:noProof/>
          <w:color w:val="0000FF"/>
          <w:lang w:val="en-GB"/>
          <w:rPrChange w:id="2272" w:author="Arnauld Desprets" w:date="2020-04-07T08:45:00Z">
            <w:rPr>
              <w:noProof/>
              <w:color w:val="0000FF"/>
            </w:rPr>
          </w:rPrChange>
        </w:rPr>
        <mc:AlternateContent>
          <mc:Choice Requires="wps">
            <w:drawing>
              <wp:inline distT="0" distB="0" distL="0" distR="0" wp14:anchorId="15F899B7" wp14:editId="59289230">
                <wp:extent cx="302260" cy="302260"/>
                <wp:effectExtent l="0" t="0" r="0" b="0"/>
                <wp:docPr id="96" name="Rectangle 96" descr="Native OAuth provider creation">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1F138B" id="Rectangle 96" o:spid="_x0000_s1026" alt="Native OAuth provider creation" href="https://github.com/ADesprets/bluemix-labs/blob/master/Lab API - Manage your APIs with API Connect/images/OAuth-native-create.png" target="&quot;_blank&quo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" o:button="t" filled="f" stroked="f">
                <v:fill o:detectmouseclick="t"/>
                <o:lock v:ext="edit" aspectratio="t"/>
                <w10:anchorlock/>
              </v:rect>
            </w:pict>
          </mc:Fallback>
        </mc:AlternateContent>
      </w:r>
    </w:p>
    <w:p w14:paraId="6170919D" w14:textId="77777777" w:rsidR="00D0102B" w:rsidRPr="00A46BE2" w:rsidRDefault="00D0102B" w:rsidP="00D0102B">
      <w:pPr>
        <w:pStyle w:val="NormalWeb"/>
        <w:rPr>
          <w:lang w:val="en-GB"/>
          <w:rPrChange w:id="2273" w:author="Arnauld Desprets" w:date="2020-04-07T08:45:00Z">
            <w:rPr/>
          </w:rPrChange>
        </w:rPr>
      </w:pPr>
      <w:r w:rsidRPr="00A46BE2">
        <w:rPr>
          <w:lang w:val="en-GB"/>
          <w:rPrChange w:id="2274" w:author="Arnauld Desprets" w:date="2020-04-07T08:45:00Z">
            <w:rPr/>
          </w:rPrChange>
        </w:rPr>
        <w:t>Enter</w:t>
      </w:r>
    </w:p>
    <w:p w14:paraId="368F27A7" w14:textId="77777777" w:rsidR="00D0102B" w:rsidRPr="00A46BE2" w:rsidRDefault="00D0102B" w:rsidP="00D0102B">
      <w:pPr>
        <w:pStyle w:val="NormalWeb"/>
        <w:rPr>
          <w:lang w:val="en-GB"/>
          <w:rPrChange w:id="2275" w:author="Arnauld Desprets" w:date="2020-04-07T08:45:00Z">
            <w:rPr/>
          </w:rPrChange>
        </w:rPr>
      </w:pPr>
      <w:r w:rsidRPr="00A46BE2">
        <w:rPr>
          <w:lang w:val="en-GB"/>
          <w:rPrChange w:id="2276" w:author="Arnauld Desprets" w:date="2020-04-07T08:45:00Z">
            <w:rPr/>
          </w:rPrChange>
        </w:rPr>
        <w:t xml:space="preserve">Title: NativeProvider </w:t>
      </w:r>
      <w:r w:rsidRPr="00A46BE2">
        <w:rPr>
          <w:lang w:val="en-GB"/>
          <w:rPrChange w:id="2277" w:author="Arnauld Desprets" w:date="2020-04-07T08:45:00Z">
            <w:rPr/>
          </w:rPrChange>
        </w:rPr>
        <w:br/>
        <w:t xml:space="preserve">Description: Internal OAuth Provider shared among organisations </w:t>
      </w:r>
      <w:r w:rsidRPr="00A46BE2">
        <w:rPr>
          <w:lang w:val="en-GB"/>
          <w:rPrChange w:id="2278" w:author="Arnauld Desprets" w:date="2020-04-07T08:45:00Z">
            <w:rPr/>
          </w:rPrChange>
        </w:rPr>
        <w:br/>
        <w:t xml:space="preserve">Base path: /nativeprovider </w:t>
      </w:r>
      <w:r w:rsidRPr="00A46BE2">
        <w:rPr>
          <w:lang w:val="en-GB"/>
          <w:rPrChange w:id="2279" w:author="Arnauld Desprets" w:date="2020-04-07T08:45:00Z">
            <w:rPr/>
          </w:rPrChange>
        </w:rPr>
        <w:br/>
        <w:t>Select DataPower API Gateway</w:t>
      </w:r>
    </w:p>
    <w:p w14:paraId="2CF0EF8F" w14:textId="77777777" w:rsidR="00D0102B" w:rsidRPr="00A46BE2" w:rsidRDefault="00D0102B" w:rsidP="00D0102B">
      <w:pPr>
        <w:pStyle w:val="NormalWeb"/>
        <w:rPr>
          <w:lang w:val="en-GB"/>
          <w:rPrChange w:id="2280" w:author="Arnauld Desprets" w:date="2020-04-07T08:45:00Z">
            <w:rPr/>
          </w:rPrChange>
        </w:rPr>
      </w:pPr>
      <w:r w:rsidRPr="00A46BE2">
        <w:rPr>
          <w:lang w:val="en-GB"/>
          <w:rPrChange w:id="2281" w:author="Arnauld Desprets" w:date="2020-04-07T08:45:00Z">
            <w:rPr/>
          </w:rPrChange>
        </w:rPr>
        <w:t>Click Next button</w:t>
      </w:r>
    </w:p>
    <w:p w14:paraId="32231C23" w14:textId="37628A17" w:rsidR="00D0102B" w:rsidRPr="00A46BE2" w:rsidRDefault="00D0102B" w:rsidP="00D0102B">
      <w:pPr>
        <w:pStyle w:val="NormalWeb"/>
        <w:rPr>
          <w:lang w:val="en-GB"/>
          <w:rPrChange w:id="2282" w:author="Arnauld Desprets" w:date="2020-04-07T08:45:00Z">
            <w:rPr/>
          </w:rPrChange>
        </w:rPr>
      </w:pPr>
      <w:r w:rsidRPr="00A46BE2">
        <w:rPr>
          <w:noProof/>
          <w:color w:val="0000FF"/>
          <w:lang w:val="en-GB"/>
          <w:rPrChange w:id="2283" w:author="Arnauld Desprets" w:date="2020-04-07T08:45:00Z">
            <w:rPr>
              <w:noProof/>
              <w:color w:val="0000FF"/>
            </w:rPr>
          </w:rPrChange>
        </w:rPr>
        <mc:AlternateContent>
          <mc:Choice Requires="wps">
            <w:drawing>
              <wp:inline distT="0" distB="0" distL="0" distR="0" wp14:anchorId="7D2DB69A" wp14:editId="4BE1FAE2">
                <wp:extent cx="302260" cy="302260"/>
                <wp:effectExtent l="0" t="0" r="0" b="0"/>
                <wp:docPr id="95" name="Rectangle 95" descr="Native OAuth provider creation base information">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6020D5" id="Rectangle 95" o:spid="_x0000_s1026" alt="Native OAuth provider creation base information" href="https://github.com/ADesprets/bluemix-labs/blob/master/Lab API - Manage your APIs with API Connect/images/OAuth-native-baseinfo.png" target="&quot;_blank&quo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" o:button="t" filled="f" stroked="f">
                <v:fill o:detectmouseclick="t"/>
                <o:lock v:ext="edit" aspectratio="t"/>
                <w10:anchorlock/>
              </v:rect>
            </w:pict>
          </mc:Fallback>
        </mc:AlternateContent>
      </w:r>
    </w:p>
    <w:p w14:paraId="07FB46BB" w14:textId="722AC0A7" w:rsidR="00D0102B" w:rsidRPr="00A46BE2" w:rsidRDefault="00D0102B" w:rsidP="00D0102B">
      <w:pPr>
        <w:pStyle w:val="NormalWeb"/>
        <w:rPr>
          <w:lang w:val="en-GB"/>
          <w:rPrChange w:id="2284" w:author="Arnauld Desprets" w:date="2020-04-07T08:45:00Z">
            <w:rPr/>
          </w:rPrChange>
        </w:rPr>
      </w:pPr>
      <w:r w:rsidRPr="00A46BE2">
        <w:rPr>
          <w:lang w:val="en-GB"/>
          <w:rPrChange w:id="2285" w:author="Arnauld Desprets" w:date="2020-04-07T08:45:00Z">
            <w:rPr/>
          </w:rPrChange>
        </w:rPr>
        <w:t xml:space="preserve">Select the grant types you want to support, in our case we are going to </w:t>
      </w:r>
      <w:proofErr w:type="gramStart"/>
      <w:r w:rsidRPr="00A46BE2">
        <w:rPr>
          <w:lang w:val="en-GB"/>
          <w:rPrChange w:id="2286" w:author="Arnauld Desprets" w:date="2020-04-07T08:45:00Z">
            <w:rPr/>
          </w:rPrChange>
        </w:rPr>
        <w:t>use :</w:t>
      </w:r>
      <w:proofErr w:type="gramEnd"/>
      <w:r w:rsidRPr="00A46BE2">
        <w:rPr>
          <w:lang w:val="en-GB"/>
          <w:rPrChange w:id="2287" w:author="Arnauld Desprets" w:date="2020-04-07T08:45:00Z">
            <w:rPr/>
          </w:rPrChange>
        </w:rPr>
        <w:t xml:space="preserve"> Application, Access code and Resource owner - Password. We also select the Public client type, as well as Confidential by </w:t>
      </w:r>
      <w:del w:id="2288" w:author="Arnauld Desprets" w:date="2020-04-07T08:56:00Z">
        <w:r w:rsidRPr="00A46BE2" w:rsidDel="007E01FF">
          <w:rPr>
            <w:lang w:val="en-GB"/>
            <w:rPrChange w:id="2289" w:author="Arnauld Desprets" w:date="2020-04-07T08:45:00Z">
              <w:rPr/>
            </w:rPrChange>
          </w:rPr>
          <w:delText>defaulkt</w:delText>
        </w:r>
      </w:del>
      <w:ins w:id="2290" w:author="Arnauld Desprets" w:date="2020-04-07T08:56:00Z">
        <w:r w:rsidR="007E01FF" w:rsidRPr="007E01FF">
          <w:rPr>
            <w:lang w:val="en-GB"/>
          </w:rPr>
          <w:t>default</w:t>
        </w:r>
      </w:ins>
      <w:r w:rsidRPr="00A46BE2">
        <w:rPr>
          <w:lang w:val="en-GB"/>
          <w:rPrChange w:id="2291" w:author="Arnauld Desprets" w:date="2020-04-07T08:45:00Z">
            <w:rPr/>
          </w:rPrChange>
        </w:rPr>
        <w:t xml:space="preserve"> selected. We </w:t>
      </w:r>
      <w:del w:id="2292" w:author="Arnauld Desprets" w:date="2020-04-07T08:56:00Z">
        <w:r w:rsidRPr="00A46BE2" w:rsidDel="007E01FF">
          <w:rPr>
            <w:lang w:val="en-GB"/>
            <w:rPrChange w:id="2293" w:author="Arnauld Desprets" w:date="2020-04-07T08:45:00Z">
              <w:rPr/>
            </w:rPrChange>
          </w:rPr>
          <w:delText>kkep</w:delText>
        </w:r>
      </w:del>
      <w:ins w:id="2294" w:author="Arnauld Desprets" w:date="2020-04-07T08:56:00Z">
        <w:r w:rsidR="007E01FF" w:rsidRPr="007E01FF">
          <w:rPr>
            <w:lang w:val="en-GB"/>
          </w:rPr>
          <w:t>keep</w:t>
        </w:r>
      </w:ins>
      <w:r w:rsidRPr="00A46BE2">
        <w:rPr>
          <w:lang w:val="en-GB"/>
          <w:rPrChange w:id="2295" w:author="Arnauld Desprets" w:date="2020-04-07T08:45:00Z">
            <w:rPr/>
          </w:rPrChange>
        </w:rPr>
        <w:t xml:space="preserve"> the default </w:t>
      </w:r>
      <w:del w:id="2296" w:author="Arnauld Desprets" w:date="2020-04-07T08:56:00Z">
        <w:r w:rsidRPr="00A46BE2" w:rsidDel="007E01FF">
          <w:rPr>
            <w:lang w:val="en-GB"/>
            <w:rPrChange w:id="2297" w:author="Arnauld Desprets" w:date="2020-04-07T08:45:00Z">
              <w:rPr/>
            </w:rPrChange>
          </w:rPr>
          <w:delText>valus</w:delText>
        </w:r>
      </w:del>
      <w:ins w:id="2298" w:author="Arnauld Desprets" w:date="2020-04-07T08:56:00Z">
        <w:r w:rsidR="007E01FF" w:rsidRPr="007E01FF">
          <w:rPr>
            <w:lang w:val="en-GB"/>
          </w:rPr>
          <w:t>values</w:t>
        </w:r>
      </w:ins>
      <w:r w:rsidRPr="00A46BE2">
        <w:rPr>
          <w:lang w:val="en-GB"/>
          <w:rPrChange w:id="2299" w:author="Arnauld Desprets" w:date="2020-04-07T08:45:00Z">
            <w:rPr/>
          </w:rPrChange>
        </w:rPr>
        <w:t xml:space="preserve"> for the endpoints.</w:t>
      </w:r>
    </w:p>
    <w:p w14:paraId="4DD52982" w14:textId="1F048A27" w:rsidR="00D0102B" w:rsidRPr="00A46BE2" w:rsidRDefault="00D0102B" w:rsidP="00D0102B">
      <w:pPr>
        <w:pStyle w:val="NormalWeb"/>
        <w:rPr>
          <w:lang w:val="en-GB"/>
          <w:rPrChange w:id="2300" w:author="Arnauld Desprets" w:date="2020-04-07T08:45:00Z">
            <w:rPr/>
          </w:rPrChange>
        </w:rPr>
      </w:pPr>
      <w:r w:rsidRPr="00A46BE2">
        <w:rPr>
          <w:noProof/>
          <w:color w:val="0000FF"/>
          <w:lang w:val="en-GB"/>
          <w:rPrChange w:id="2301" w:author="Arnauld Desprets" w:date="2020-04-07T08:45:00Z">
            <w:rPr>
              <w:noProof/>
              <w:color w:val="0000FF"/>
            </w:rPr>
          </w:rPrChange>
        </w:rPr>
        <mc:AlternateContent>
          <mc:Choice Requires="wps">
            <w:drawing>
              <wp:inline distT="0" distB="0" distL="0" distR="0" wp14:anchorId="5DC329D4" wp14:editId="13F0FC1C">
                <wp:extent cx="302260" cy="302260"/>
                <wp:effectExtent l="0" t="0" r="0" b="0"/>
                <wp:docPr id="94" name="Rectangle 94" descr="Native OAuth provider creation base information">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29BC92" id="Rectangle 94" o:spid="_x0000_s1026" alt="Native OAuth provider creation base information" href="https://github.com/ADesprets/bluemix-labs/blob/master/Lab API - Manage your APIs with API Connect/images/OAuth-native-grants.png" target="&quot;_blank&quo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" o:button="t" filled="f" stroked="f">
                <v:fill o:detectmouseclick="t"/>
                <o:lock v:ext="edit" aspectratio="t"/>
                <w10:anchorlock/>
              </v:rect>
            </w:pict>
          </mc:Fallback>
        </mc:AlternateContent>
      </w:r>
    </w:p>
    <w:p w14:paraId="05A63533" w14:textId="77777777" w:rsidR="00D0102B" w:rsidRPr="00A46BE2" w:rsidRDefault="00D0102B" w:rsidP="00D0102B">
      <w:pPr>
        <w:pStyle w:val="NormalWeb"/>
        <w:rPr>
          <w:lang w:val="en-GB"/>
          <w:rPrChange w:id="2302" w:author="Arnauld Desprets" w:date="2020-04-07T08:45:00Z">
            <w:rPr/>
          </w:rPrChange>
        </w:rPr>
      </w:pPr>
      <w:r w:rsidRPr="00A46BE2">
        <w:rPr>
          <w:lang w:val="en-GB"/>
          <w:rPrChange w:id="2303" w:author="Arnauld Desprets" w:date="2020-04-07T08:45:00Z">
            <w:rPr/>
          </w:rPrChange>
        </w:rPr>
        <w:t>Click Next button</w:t>
      </w:r>
    </w:p>
    <w:p w14:paraId="54539841" w14:textId="10A345CB" w:rsidR="00D0102B" w:rsidRPr="00A46BE2" w:rsidRDefault="00D0102B" w:rsidP="00D0102B">
      <w:pPr>
        <w:pStyle w:val="NormalWeb"/>
        <w:rPr>
          <w:lang w:val="en-GB"/>
          <w:rPrChange w:id="2304" w:author="Arnauld Desprets" w:date="2020-04-07T08:45:00Z">
            <w:rPr/>
          </w:rPrChange>
        </w:rPr>
      </w:pPr>
      <w:del w:id="2305" w:author="Arnauld Desprets" w:date="2020-04-07T08:56:00Z">
        <w:r w:rsidRPr="00A46BE2" w:rsidDel="007E01FF">
          <w:rPr>
            <w:lang w:val="en-GB"/>
            <w:rPrChange w:id="2306" w:author="Arnauld Desprets" w:date="2020-04-07T08:45:00Z">
              <w:rPr/>
            </w:rPrChange>
          </w:rPr>
          <w:lastRenderedPageBreak/>
          <w:delText>Sepecify</w:delText>
        </w:r>
      </w:del>
      <w:ins w:id="2307" w:author="Arnauld Desprets" w:date="2020-04-07T08:56:00Z">
        <w:r w:rsidR="007E01FF" w:rsidRPr="007E01FF">
          <w:rPr>
            <w:lang w:val="en-GB"/>
          </w:rPr>
          <w:t>Specify</w:t>
        </w:r>
      </w:ins>
      <w:r w:rsidRPr="00A46BE2">
        <w:rPr>
          <w:lang w:val="en-GB"/>
          <w:rPrChange w:id="2308" w:author="Arnauld Desprets" w:date="2020-04-07T08:45:00Z">
            <w:rPr/>
          </w:rPrChange>
        </w:rPr>
        <w:t xml:space="preserve"> the scopes you want to </w:t>
      </w:r>
      <w:proofErr w:type="gramStart"/>
      <w:r w:rsidRPr="00A46BE2">
        <w:rPr>
          <w:lang w:val="en-GB"/>
          <w:rPrChange w:id="2309" w:author="Arnauld Desprets" w:date="2020-04-07T08:45:00Z">
            <w:rPr/>
          </w:rPrChange>
        </w:rPr>
        <w:t>support,</w:t>
      </w:r>
      <w:proofErr w:type="gramEnd"/>
      <w:r w:rsidRPr="00A46BE2">
        <w:rPr>
          <w:lang w:val="en-GB"/>
          <w:rPrChange w:id="2310" w:author="Arnauld Desprets" w:date="2020-04-07T08:45:00Z">
            <w:rPr/>
          </w:rPrChange>
        </w:rPr>
        <w:t xml:space="preserve"> in our case we will use only one scope </w:t>
      </w:r>
      <w:r w:rsidRPr="00A46BE2">
        <w:rPr>
          <w:rStyle w:val="Emphasis"/>
          <w:lang w:val="en-GB"/>
          <w:rPrChange w:id="2311" w:author="Arnauld Desprets" w:date="2020-04-07T08:45:00Z">
            <w:rPr>
              <w:rStyle w:val="Emphasis"/>
            </w:rPr>
          </w:rPrChange>
        </w:rPr>
        <w:t>details</w:t>
      </w:r>
      <w:r w:rsidRPr="00A46BE2">
        <w:rPr>
          <w:lang w:val="en-GB"/>
          <w:rPrChange w:id="2312" w:author="Arnauld Desprets" w:date="2020-04-07T08:45:00Z">
            <w:rPr/>
          </w:rPrChange>
        </w:rPr>
        <w:t>. To provide detailed access.</w:t>
      </w:r>
    </w:p>
    <w:p w14:paraId="2604CE55" w14:textId="25166A19" w:rsidR="00D0102B" w:rsidRPr="00A46BE2" w:rsidRDefault="00D0102B" w:rsidP="00D0102B">
      <w:pPr>
        <w:pStyle w:val="NormalWeb"/>
        <w:rPr>
          <w:lang w:val="en-GB"/>
          <w:rPrChange w:id="2313" w:author="Arnauld Desprets" w:date="2020-04-07T08:45:00Z">
            <w:rPr/>
          </w:rPrChange>
        </w:rPr>
      </w:pPr>
      <w:r w:rsidRPr="00A46BE2">
        <w:rPr>
          <w:noProof/>
          <w:color w:val="0000FF"/>
          <w:lang w:val="en-GB"/>
          <w:rPrChange w:id="2314" w:author="Arnauld Desprets" w:date="2020-04-07T08:45:00Z">
            <w:rPr>
              <w:noProof/>
              <w:color w:val="0000FF"/>
            </w:rPr>
          </w:rPrChange>
        </w:rPr>
        <mc:AlternateContent>
          <mc:Choice Requires="wps">
            <w:drawing>
              <wp:inline distT="0" distB="0" distL="0" distR="0" wp14:anchorId="23289BD5" wp14:editId="0CB2092B">
                <wp:extent cx="302260" cy="302260"/>
                <wp:effectExtent l="0" t="0" r="0" b="0"/>
                <wp:docPr id="93" name="Rectangle 93" descr="Native OAuth provider creation scopes">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9B795B" id="Rectangle 93" o:spid="_x0000_s1026" alt="Native OAuth provider creation scopes" href="https://github.com/ADesprets/bluemix-labs/blob/master/Lab API - Manage your APIs with API Connect/images/OAuth-native-scopes.png" target="&quot;_blank&quo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" o:button="t" filled="f" stroked="f">
                <v:fill o:detectmouseclick="t"/>
                <o:lock v:ext="edit" aspectratio="t"/>
                <w10:anchorlock/>
              </v:rect>
            </w:pict>
          </mc:Fallback>
        </mc:AlternateContent>
      </w:r>
    </w:p>
    <w:p w14:paraId="216C48C1" w14:textId="77777777" w:rsidR="00D0102B" w:rsidRPr="00A46BE2" w:rsidRDefault="00D0102B" w:rsidP="00D0102B">
      <w:pPr>
        <w:pStyle w:val="NormalWeb"/>
        <w:rPr>
          <w:lang w:val="en-GB"/>
          <w:rPrChange w:id="2315" w:author="Arnauld Desprets" w:date="2020-04-07T08:45:00Z">
            <w:rPr/>
          </w:rPrChange>
        </w:rPr>
      </w:pPr>
      <w:r w:rsidRPr="00A46BE2">
        <w:rPr>
          <w:lang w:val="en-GB"/>
          <w:rPrChange w:id="2316" w:author="Arnauld Desprets" w:date="2020-04-07T08:45:00Z">
            <w:rPr/>
          </w:rPrChange>
        </w:rPr>
        <w:t>Click Next button</w:t>
      </w:r>
    </w:p>
    <w:p w14:paraId="522FDE97" w14:textId="77777777" w:rsidR="00D0102B" w:rsidRPr="00A46BE2" w:rsidRDefault="00D0102B" w:rsidP="00D0102B">
      <w:pPr>
        <w:pStyle w:val="NormalWeb"/>
        <w:rPr>
          <w:lang w:val="en-GB"/>
          <w:rPrChange w:id="2317" w:author="Arnauld Desprets" w:date="2020-04-07T08:45:00Z">
            <w:rPr/>
          </w:rPrChange>
        </w:rPr>
      </w:pPr>
      <w:r w:rsidRPr="00A46BE2">
        <w:rPr>
          <w:lang w:val="en-GB"/>
          <w:rPrChange w:id="2318" w:author="Arnauld Desprets" w:date="2020-04-07T08:45:00Z">
            <w:rPr/>
          </w:rPrChange>
        </w:rPr>
        <w:t xml:space="preserve">The following settings are very important, and there are many ways to configure OAuth, API Connect is very flexible and extensible on this part. The processing has been described in the specific steps happening during the token(s) creation procedure. It is similar in the way the AAA framework in DataPower is separating clearly each step. I do not want to explain all the combinations </w:t>
      </w:r>
      <w:proofErr w:type="gramStart"/>
      <w:r w:rsidRPr="00A46BE2">
        <w:rPr>
          <w:lang w:val="en-GB"/>
          <w:rPrChange w:id="2319" w:author="Arnauld Desprets" w:date="2020-04-07T08:45:00Z">
            <w:rPr/>
          </w:rPrChange>
        </w:rPr>
        <w:t>below, but</w:t>
      </w:r>
      <w:proofErr w:type="gramEnd"/>
      <w:r w:rsidRPr="00A46BE2">
        <w:rPr>
          <w:lang w:val="en-GB"/>
          <w:rPrChange w:id="2320" w:author="Arnauld Desprets" w:date="2020-04-07T08:45:00Z">
            <w:rPr/>
          </w:rPrChange>
        </w:rPr>
        <w:t xml:space="preserve"> provide the different values for each step.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5"/>
        <w:gridCol w:w="1895"/>
        <w:gridCol w:w="1854"/>
      </w:tblGrid>
      <w:tr w:rsidR="00D0102B" w:rsidRPr="00A46BE2" w14:paraId="4BE64842" w14:textId="77777777" w:rsidTr="00D0102B">
        <w:trPr>
          <w:tblHeader/>
          <w:tblCellSpacing w:w="15" w:type="dxa"/>
        </w:trPr>
        <w:tc>
          <w:tcPr>
            <w:tcW w:w="0" w:type="auto"/>
            <w:vAlign w:val="center"/>
            <w:hideMark/>
          </w:tcPr>
          <w:p w14:paraId="117B35D4" w14:textId="77777777" w:rsidR="00D0102B" w:rsidRPr="00A46BE2" w:rsidRDefault="00D0102B">
            <w:pPr>
              <w:jc w:val="center"/>
              <w:rPr>
                <w:b/>
                <w:bCs/>
                <w:lang w:val="en-GB"/>
                <w:rPrChange w:id="2321" w:author="Arnauld Desprets" w:date="2020-04-07T08:45:00Z">
                  <w:rPr>
                    <w:b/>
                    <w:bCs/>
                  </w:rPr>
                </w:rPrChange>
              </w:rPr>
            </w:pPr>
            <w:r w:rsidRPr="00A46BE2">
              <w:rPr>
                <w:b/>
                <w:bCs/>
                <w:lang w:val="en-GB"/>
                <w:rPrChange w:id="2322" w:author="Arnauld Desprets" w:date="2020-04-07T08:45:00Z">
                  <w:rPr>
                    <w:b/>
                    <w:bCs/>
                  </w:rPr>
                </w:rPrChange>
              </w:rPr>
              <w:t>Identity Extraction</w:t>
            </w:r>
          </w:p>
        </w:tc>
        <w:tc>
          <w:tcPr>
            <w:tcW w:w="0" w:type="auto"/>
            <w:vAlign w:val="center"/>
            <w:hideMark/>
          </w:tcPr>
          <w:p w14:paraId="3ECCB9DE" w14:textId="77777777" w:rsidR="00D0102B" w:rsidRPr="00A46BE2" w:rsidRDefault="00D0102B">
            <w:pPr>
              <w:jc w:val="center"/>
              <w:rPr>
                <w:b/>
                <w:bCs/>
                <w:lang w:val="en-GB"/>
                <w:rPrChange w:id="2323" w:author="Arnauld Desprets" w:date="2020-04-07T08:45:00Z">
                  <w:rPr>
                    <w:b/>
                    <w:bCs/>
                  </w:rPr>
                </w:rPrChange>
              </w:rPr>
            </w:pPr>
            <w:r w:rsidRPr="00A46BE2">
              <w:rPr>
                <w:b/>
                <w:bCs/>
                <w:lang w:val="en-GB"/>
                <w:rPrChange w:id="2324" w:author="Arnauld Desprets" w:date="2020-04-07T08:45:00Z">
                  <w:rPr>
                    <w:b/>
                    <w:bCs/>
                  </w:rPr>
                </w:rPrChange>
              </w:rPr>
              <w:t>Authentication</w:t>
            </w:r>
          </w:p>
        </w:tc>
        <w:tc>
          <w:tcPr>
            <w:tcW w:w="0" w:type="auto"/>
            <w:vAlign w:val="center"/>
            <w:hideMark/>
          </w:tcPr>
          <w:p w14:paraId="4F0347CC" w14:textId="77777777" w:rsidR="00D0102B" w:rsidRPr="00A46BE2" w:rsidRDefault="00D0102B">
            <w:pPr>
              <w:jc w:val="center"/>
              <w:rPr>
                <w:b/>
                <w:bCs/>
                <w:lang w:val="en-GB"/>
                <w:rPrChange w:id="2325" w:author="Arnauld Desprets" w:date="2020-04-07T08:45:00Z">
                  <w:rPr>
                    <w:b/>
                    <w:bCs/>
                  </w:rPr>
                </w:rPrChange>
              </w:rPr>
            </w:pPr>
            <w:r w:rsidRPr="00A46BE2">
              <w:rPr>
                <w:b/>
                <w:bCs/>
                <w:lang w:val="en-GB"/>
                <w:rPrChange w:id="2326" w:author="Arnauld Desprets" w:date="2020-04-07T08:45:00Z">
                  <w:rPr>
                    <w:b/>
                    <w:bCs/>
                  </w:rPr>
                </w:rPrChange>
              </w:rPr>
              <w:t>Authorization</w:t>
            </w:r>
          </w:p>
        </w:tc>
      </w:tr>
      <w:tr w:rsidR="00D0102B" w:rsidRPr="00A46BE2" w14:paraId="52654652" w14:textId="77777777" w:rsidTr="00D0102B">
        <w:trPr>
          <w:tblCellSpacing w:w="15" w:type="dxa"/>
        </w:trPr>
        <w:tc>
          <w:tcPr>
            <w:tcW w:w="0" w:type="auto"/>
            <w:vAlign w:val="center"/>
            <w:hideMark/>
          </w:tcPr>
          <w:p w14:paraId="5C6EDC13" w14:textId="77777777" w:rsidR="00D0102B" w:rsidRPr="00A46BE2" w:rsidRDefault="00D0102B">
            <w:pPr>
              <w:rPr>
                <w:lang w:val="en-GB"/>
                <w:rPrChange w:id="2327" w:author="Arnauld Desprets" w:date="2020-04-07T08:45:00Z">
                  <w:rPr/>
                </w:rPrChange>
              </w:rPr>
            </w:pPr>
            <w:r w:rsidRPr="00A46BE2">
              <w:rPr>
                <w:lang w:val="en-GB"/>
                <w:rPrChange w:id="2328" w:author="Arnauld Desprets" w:date="2020-04-07T08:45:00Z">
                  <w:rPr/>
                </w:rPrChange>
              </w:rPr>
              <w:t>Basic Authentication</w:t>
            </w:r>
          </w:p>
        </w:tc>
        <w:tc>
          <w:tcPr>
            <w:tcW w:w="0" w:type="auto"/>
            <w:vAlign w:val="center"/>
            <w:hideMark/>
          </w:tcPr>
          <w:p w14:paraId="23FDA569" w14:textId="77777777" w:rsidR="00D0102B" w:rsidRPr="00A46BE2" w:rsidRDefault="00D0102B">
            <w:pPr>
              <w:rPr>
                <w:lang w:val="en-GB"/>
                <w:rPrChange w:id="2329" w:author="Arnauld Desprets" w:date="2020-04-07T08:45:00Z">
                  <w:rPr/>
                </w:rPrChange>
              </w:rPr>
            </w:pPr>
            <w:r w:rsidRPr="00A46BE2">
              <w:rPr>
                <w:lang w:val="en-GB"/>
                <w:rPrChange w:id="2330" w:author="Arnauld Desprets" w:date="2020-04-07T08:45:00Z">
                  <w:rPr/>
                </w:rPrChange>
              </w:rPr>
              <w:t>User Registry (LDAP)</w:t>
            </w:r>
          </w:p>
        </w:tc>
        <w:tc>
          <w:tcPr>
            <w:tcW w:w="0" w:type="auto"/>
            <w:vAlign w:val="center"/>
            <w:hideMark/>
          </w:tcPr>
          <w:p w14:paraId="54BF852F" w14:textId="77777777" w:rsidR="00D0102B" w:rsidRPr="00A46BE2" w:rsidRDefault="00D0102B">
            <w:pPr>
              <w:rPr>
                <w:lang w:val="en-GB"/>
                <w:rPrChange w:id="2331" w:author="Arnauld Desprets" w:date="2020-04-07T08:45:00Z">
                  <w:rPr/>
                </w:rPrChange>
              </w:rPr>
            </w:pPr>
            <w:r w:rsidRPr="00A46BE2">
              <w:rPr>
                <w:lang w:val="en-GB"/>
                <w:rPrChange w:id="2332" w:author="Arnauld Desprets" w:date="2020-04-07T08:45:00Z">
                  <w:rPr/>
                </w:rPrChange>
              </w:rPr>
              <w:t>Authenticated</w:t>
            </w:r>
          </w:p>
        </w:tc>
      </w:tr>
      <w:tr w:rsidR="00D0102B" w:rsidRPr="00A46BE2" w14:paraId="6B7EB68B" w14:textId="77777777" w:rsidTr="00D0102B">
        <w:trPr>
          <w:tblCellSpacing w:w="15" w:type="dxa"/>
        </w:trPr>
        <w:tc>
          <w:tcPr>
            <w:tcW w:w="0" w:type="auto"/>
            <w:vAlign w:val="center"/>
            <w:hideMark/>
          </w:tcPr>
          <w:p w14:paraId="1247A75C" w14:textId="77777777" w:rsidR="00D0102B" w:rsidRPr="00A46BE2" w:rsidRDefault="00D0102B">
            <w:pPr>
              <w:rPr>
                <w:lang w:val="en-GB"/>
                <w:rPrChange w:id="2333" w:author="Arnauld Desprets" w:date="2020-04-07T08:45:00Z">
                  <w:rPr/>
                </w:rPrChange>
              </w:rPr>
            </w:pPr>
            <w:r w:rsidRPr="00A46BE2">
              <w:rPr>
                <w:lang w:val="en-GB"/>
                <w:rPrChange w:id="2334" w:author="Arnauld Desprets" w:date="2020-04-07T08:45:00Z">
                  <w:rPr/>
                </w:rPrChange>
              </w:rPr>
              <w:t>Default HTML Form</w:t>
            </w:r>
          </w:p>
        </w:tc>
        <w:tc>
          <w:tcPr>
            <w:tcW w:w="0" w:type="auto"/>
            <w:vAlign w:val="center"/>
            <w:hideMark/>
          </w:tcPr>
          <w:p w14:paraId="61EC39A7" w14:textId="77777777" w:rsidR="00D0102B" w:rsidRPr="00A46BE2" w:rsidRDefault="00D0102B">
            <w:pPr>
              <w:rPr>
                <w:lang w:val="en-GB"/>
                <w:rPrChange w:id="2335" w:author="Arnauld Desprets" w:date="2020-04-07T08:45:00Z">
                  <w:rPr/>
                </w:rPrChange>
              </w:rPr>
            </w:pPr>
            <w:r w:rsidRPr="00A46BE2">
              <w:rPr>
                <w:lang w:val="en-GB"/>
                <w:rPrChange w:id="2336" w:author="Arnauld Desprets" w:date="2020-04-07T08:45:00Z">
                  <w:rPr/>
                </w:rPrChange>
              </w:rPr>
              <w:t>Authentication URL</w:t>
            </w:r>
          </w:p>
        </w:tc>
        <w:tc>
          <w:tcPr>
            <w:tcW w:w="0" w:type="auto"/>
            <w:vAlign w:val="center"/>
            <w:hideMark/>
          </w:tcPr>
          <w:p w14:paraId="3E6CB594" w14:textId="77777777" w:rsidR="00D0102B" w:rsidRPr="00A46BE2" w:rsidRDefault="00D0102B">
            <w:pPr>
              <w:rPr>
                <w:lang w:val="en-GB"/>
                <w:rPrChange w:id="2337" w:author="Arnauld Desprets" w:date="2020-04-07T08:45:00Z">
                  <w:rPr/>
                </w:rPrChange>
              </w:rPr>
            </w:pPr>
            <w:r w:rsidRPr="00A46BE2">
              <w:rPr>
                <w:lang w:val="en-GB"/>
                <w:rPrChange w:id="2338" w:author="Arnauld Desprets" w:date="2020-04-07T08:45:00Z">
                  <w:rPr/>
                </w:rPrChange>
              </w:rPr>
              <w:t>Default HTML Form</w:t>
            </w:r>
          </w:p>
        </w:tc>
      </w:tr>
      <w:tr w:rsidR="00D0102B" w:rsidRPr="00A46BE2" w14:paraId="7F4AFC12" w14:textId="77777777" w:rsidTr="00D0102B">
        <w:trPr>
          <w:tblCellSpacing w:w="15" w:type="dxa"/>
        </w:trPr>
        <w:tc>
          <w:tcPr>
            <w:tcW w:w="0" w:type="auto"/>
            <w:vAlign w:val="center"/>
            <w:hideMark/>
          </w:tcPr>
          <w:p w14:paraId="772DF325" w14:textId="77777777" w:rsidR="00D0102B" w:rsidRPr="00A46BE2" w:rsidRDefault="00D0102B">
            <w:pPr>
              <w:rPr>
                <w:lang w:val="en-GB"/>
                <w:rPrChange w:id="2339" w:author="Arnauld Desprets" w:date="2020-04-07T08:45:00Z">
                  <w:rPr/>
                </w:rPrChange>
              </w:rPr>
            </w:pPr>
            <w:r w:rsidRPr="00A46BE2">
              <w:rPr>
                <w:lang w:val="en-GB"/>
                <w:rPrChange w:id="2340" w:author="Arnauld Desprets" w:date="2020-04-07T08:45:00Z">
                  <w:rPr/>
                </w:rPrChange>
              </w:rPr>
              <w:t>Custom HTML Form</w:t>
            </w:r>
          </w:p>
        </w:tc>
        <w:tc>
          <w:tcPr>
            <w:tcW w:w="0" w:type="auto"/>
            <w:vAlign w:val="center"/>
            <w:hideMark/>
          </w:tcPr>
          <w:p w14:paraId="38D5CE00" w14:textId="77777777" w:rsidR="00D0102B" w:rsidRPr="00A46BE2" w:rsidRDefault="00D0102B">
            <w:pPr>
              <w:rPr>
                <w:lang w:val="en-GB"/>
                <w:rPrChange w:id="2341" w:author="Arnauld Desprets" w:date="2020-04-07T08:45:00Z">
                  <w:rPr/>
                </w:rPrChange>
              </w:rPr>
            </w:pPr>
            <w:r w:rsidRPr="00A46BE2">
              <w:rPr>
                <w:lang w:val="en-GB"/>
                <w:rPrChange w:id="2342" w:author="Arnauld Desprets" w:date="2020-04-07T08:45:00Z">
                  <w:rPr/>
                </w:rPrChange>
              </w:rPr>
              <w:t>Disabled</w:t>
            </w:r>
          </w:p>
        </w:tc>
        <w:tc>
          <w:tcPr>
            <w:tcW w:w="0" w:type="auto"/>
            <w:vAlign w:val="center"/>
            <w:hideMark/>
          </w:tcPr>
          <w:p w14:paraId="7D4C9DB4" w14:textId="77777777" w:rsidR="00D0102B" w:rsidRPr="00A46BE2" w:rsidRDefault="00D0102B">
            <w:pPr>
              <w:rPr>
                <w:lang w:val="en-GB"/>
                <w:rPrChange w:id="2343" w:author="Arnauld Desprets" w:date="2020-04-07T08:45:00Z">
                  <w:rPr/>
                </w:rPrChange>
              </w:rPr>
            </w:pPr>
            <w:r w:rsidRPr="00A46BE2">
              <w:rPr>
                <w:lang w:val="en-GB"/>
                <w:rPrChange w:id="2344" w:author="Arnauld Desprets" w:date="2020-04-07T08:45:00Z">
                  <w:rPr/>
                </w:rPrChange>
              </w:rPr>
              <w:t>Custom HTML Form</w:t>
            </w:r>
          </w:p>
        </w:tc>
      </w:tr>
      <w:tr w:rsidR="00D0102B" w:rsidRPr="00A46BE2" w14:paraId="473CAD73" w14:textId="77777777" w:rsidTr="00D0102B">
        <w:trPr>
          <w:tblCellSpacing w:w="15" w:type="dxa"/>
        </w:trPr>
        <w:tc>
          <w:tcPr>
            <w:tcW w:w="0" w:type="auto"/>
            <w:vAlign w:val="center"/>
            <w:hideMark/>
          </w:tcPr>
          <w:p w14:paraId="7AB53E24" w14:textId="77777777" w:rsidR="00D0102B" w:rsidRPr="00A46BE2" w:rsidRDefault="00D0102B">
            <w:pPr>
              <w:rPr>
                <w:lang w:val="en-GB"/>
                <w:rPrChange w:id="2345" w:author="Arnauld Desprets" w:date="2020-04-07T08:45:00Z">
                  <w:rPr/>
                </w:rPrChange>
              </w:rPr>
            </w:pPr>
            <w:r w:rsidRPr="00A46BE2">
              <w:rPr>
                <w:lang w:val="en-GB"/>
                <w:rPrChange w:id="2346" w:author="Arnauld Desprets" w:date="2020-04-07T08:45:00Z">
                  <w:rPr/>
                </w:rPrChange>
              </w:rPr>
              <w:t>Context variable</w:t>
            </w:r>
          </w:p>
        </w:tc>
        <w:tc>
          <w:tcPr>
            <w:tcW w:w="0" w:type="auto"/>
            <w:vAlign w:val="center"/>
            <w:hideMark/>
          </w:tcPr>
          <w:p w14:paraId="161DD1CF" w14:textId="77777777" w:rsidR="00D0102B" w:rsidRPr="00A46BE2" w:rsidRDefault="00D0102B">
            <w:pPr>
              <w:rPr>
                <w:lang w:val="en-GB"/>
                <w:rPrChange w:id="2347" w:author="Arnauld Desprets" w:date="2020-04-07T08:45:00Z">
                  <w:rPr/>
                </w:rPrChange>
              </w:rPr>
            </w:pPr>
          </w:p>
        </w:tc>
        <w:tc>
          <w:tcPr>
            <w:tcW w:w="0" w:type="auto"/>
            <w:vAlign w:val="center"/>
            <w:hideMark/>
          </w:tcPr>
          <w:p w14:paraId="1106A6E1" w14:textId="77777777" w:rsidR="00D0102B" w:rsidRPr="00A46BE2" w:rsidRDefault="00D0102B">
            <w:pPr>
              <w:rPr>
                <w:sz w:val="24"/>
                <w:szCs w:val="24"/>
                <w:lang w:val="en-GB"/>
                <w:rPrChange w:id="2348" w:author="Arnauld Desprets" w:date="2020-04-07T08:45:00Z">
                  <w:rPr>
                    <w:sz w:val="24"/>
                    <w:szCs w:val="24"/>
                  </w:rPr>
                </w:rPrChange>
              </w:rPr>
            </w:pPr>
            <w:r w:rsidRPr="00A46BE2">
              <w:rPr>
                <w:lang w:val="en-GB"/>
                <w:rPrChange w:id="2349" w:author="Arnauld Desprets" w:date="2020-04-07T08:45:00Z">
                  <w:rPr/>
                </w:rPrChange>
              </w:rPr>
              <w:t>Disabled</w:t>
            </w:r>
          </w:p>
        </w:tc>
      </w:tr>
      <w:tr w:rsidR="00D0102B" w:rsidRPr="00A46BE2" w14:paraId="112890AC" w14:textId="77777777" w:rsidTr="00D0102B">
        <w:trPr>
          <w:tblCellSpacing w:w="15" w:type="dxa"/>
        </w:trPr>
        <w:tc>
          <w:tcPr>
            <w:tcW w:w="0" w:type="auto"/>
            <w:vAlign w:val="center"/>
            <w:hideMark/>
          </w:tcPr>
          <w:p w14:paraId="7DD6F8F4" w14:textId="77777777" w:rsidR="00D0102B" w:rsidRPr="00A46BE2" w:rsidRDefault="00D0102B">
            <w:pPr>
              <w:rPr>
                <w:lang w:val="en-GB"/>
                <w:rPrChange w:id="2350" w:author="Arnauld Desprets" w:date="2020-04-07T08:45:00Z">
                  <w:rPr/>
                </w:rPrChange>
              </w:rPr>
            </w:pPr>
            <w:r w:rsidRPr="00A46BE2">
              <w:rPr>
                <w:lang w:val="en-GB"/>
                <w:rPrChange w:id="2351" w:author="Arnauld Desprets" w:date="2020-04-07T08:45:00Z">
                  <w:rPr/>
                </w:rPrChange>
              </w:rPr>
              <w:t>Redirect</w:t>
            </w:r>
          </w:p>
        </w:tc>
        <w:tc>
          <w:tcPr>
            <w:tcW w:w="0" w:type="auto"/>
            <w:vAlign w:val="center"/>
            <w:hideMark/>
          </w:tcPr>
          <w:p w14:paraId="3B19A339" w14:textId="77777777" w:rsidR="00D0102B" w:rsidRPr="00A46BE2" w:rsidRDefault="00D0102B">
            <w:pPr>
              <w:rPr>
                <w:lang w:val="en-GB"/>
                <w:rPrChange w:id="2352" w:author="Arnauld Desprets" w:date="2020-04-07T08:45:00Z">
                  <w:rPr/>
                </w:rPrChange>
              </w:rPr>
            </w:pPr>
          </w:p>
        </w:tc>
        <w:tc>
          <w:tcPr>
            <w:tcW w:w="0" w:type="auto"/>
            <w:vAlign w:val="center"/>
            <w:hideMark/>
          </w:tcPr>
          <w:p w14:paraId="6197A1D7" w14:textId="77777777" w:rsidR="00D0102B" w:rsidRPr="00A46BE2" w:rsidRDefault="00D0102B">
            <w:pPr>
              <w:rPr>
                <w:sz w:val="20"/>
                <w:szCs w:val="20"/>
                <w:lang w:val="en-GB"/>
                <w:rPrChange w:id="2353" w:author="Arnauld Desprets" w:date="2020-04-07T08:45:00Z">
                  <w:rPr>
                    <w:sz w:val="20"/>
                    <w:szCs w:val="20"/>
                  </w:rPr>
                </w:rPrChange>
              </w:rPr>
            </w:pPr>
          </w:p>
        </w:tc>
      </w:tr>
    </w:tbl>
    <w:p w14:paraId="5C42C89C" w14:textId="77777777" w:rsidR="00D0102B" w:rsidRPr="00A46BE2" w:rsidRDefault="00D0102B" w:rsidP="00D0102B">
      <w:pPr>
        <w:pStyle w:val="NormalWeb"/>
        <w:rPr>
          <w:lang w:val="en-GB"/>
          <w:rPrChange w:id="2354" w:author="Arnauld Desprets" w:date="2020-04-07T08:45:00Z">
            <w:rPr/>
          </w:rPrChange>
        </w:rPr>
      </w:pPr>
      <w:r w:rsidRPr="00A46BE2">
        <w:rPr>
          <w:lang w:val="en-GB"/>
          <w:rPrChange w:id="2355" w:author="Arnauld Desprets" w:date="2020-04-07T08:45:00Z">
            <w:rPr/>
          </w:rPrChange>
        </w:rPr>
        <w:t>There are many possible combinations, but you can have even further possibilities to add more processing as we will see later, especially in how the consents are managed, meta data are added, scopes are managed, etc ... In our case, it is simple, and we are keeping all the default values, so nothing to do!</w:t>
      </w:r>
    </w:p>
    <w:p w14:paraId="0916F65F" w14:textId="70A19B1B" w:rsidR="00D0102B" w:rsidRPr="00A46BE2" w:rsidRDefault="00D0102B" w:rsidP="00D0102B">
      <w:pPr>
        <w:pStyle w:val="NormalWeb"/>
        <w:rPr>
          <w:lang w:val="en-GB"/>
          <w:rPrChange w:id="2356" w:author="Arnauld Desprets" w:date="2020-04-07T08:45:00Z">
            <w:rPr/>
          </w:rPrChange>
        </w:rPr>
      </w:pPr>
      <w:r w:rsidRPr="00A46BE2">
        <w:rPr>
          <w:noProof/>
          <w:color w:val="0000FF"/>
          <w:lang w:val="en-GB"/>
          <w:rPrChange w:id="2357" w:author="Arnauld Desprets" w:date="2020-04-07T08:45:00Z">
            <w:rPr>
              <w:noProof/>
              <w:color w:val="0000FF"/>
            </w:rPr>
          </w:rPrChange>
        </w:rPr>
        <mc:AlternateContent>
          <mc:Choice Requires="wps">
            <w:drawing>
              <wp:inline distT="0" distB="0" distL="0" distR="0" wp14:anchorId="67EF10D8" wp14:editId="1CC5F054">
                <wp:extent cx="302260" cy="302260"/>
                <wp:effectExtent l="0" t="0" r="0" b="0"/>
                <wp:docPr id="92" name="Rectangle 92" descr="Native OAuth provider creation processing">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7C277B" id="Rectangle 92" o:spid="_x0000_s1026" alt="Native OAuth provider creation processing" href="https://github.com/ADesprets/bluemix-labs/blob/master/Lab API - Manage your APIs with API Connect/images/OAuth-native-auth.png" target="&quot;_blank&quo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" o:button="t" filled="f" stroked="f">
                <v:fill o:detectmouseclick="t"/>
                <o:lock v:ext="edit" aspectratio="t"/>
                <w10:anchorlock/>
              </v:rect>
            </w:pict>
          </mc:Fallback>
        </mc:AlternateContent>
      </w:r>
    </w:p>
    <w:p w14:paraId="50F64AFD" w14:textId="77777777" w:rsidR="00D0102B" w:rsidRPr="00A46BE2" w:rsidRDefault="00D0102B" w:rsidP="00D0102B">
      <w:pPr>
        <w:pStyle w:val="NormalWeb"/>
        <w:rPr>
          <w:lang w:val="en-GB"/>
          <w:rPrChange w:id="2358" w:author="Arnauld Desprets" w:date="2020-04-07T08:45:00Z">
            <w:rPr/>
          </w:rPrChange>
        </w:rPr>
      </w:pPr>
      <w:r w:rsidRPr="00A46BE2">
        <w:rPr>
          <w:lang w:val="en-GB"/>
          <w:rPrChange w:id="2359" w:author="Arnauld Desprets" w:date="2020-04-07T08:45:00Z">
            <w:rPr/>
          </w:rPrChange>
        </w:rPr>
        <w:t>Click Next button</w:t>
      </w:r>
    </w:p>
    <w:p w14:paraId="13A7B9C2" w14:textId="77777777" w:rsidR="00D0102B" w:rsidRPr="00A46BE2" w:rsidRDefault="00D0102B" w:rsidP="00D0102B">
      <w:pPr>
        <w:pStyle w:val="NormalWeb"/>
        <w:rPr>
          <w:lang w:val="en-GB"/>
          <w:rPrChange w:id="2360" w:author="Arnauld Desprets" w:date="2020-04-07T08:45:00Z">
            <w:rPr/>
          </w:rPrChange>
        </w:rPr>
      </w:pPr>
      <w:r w:rsidRPr="00A46BE2">
        <w:rPr>
          <w:lang w:val="en-GB"/>
          <w:rPrChange w:id="2361" w:author="Arnauld Desprets" w:date="2020-04-07T08:45:00Z">
            <w:rPr/>
          </w:rPrChange>
        </w:rPr>
        <w:t>You get a Summary screen.</w:t>
      </w:r>
    </w:p>
    <w:p w14:paraId="248E05E5" w14:textId="1D009DE5" w:rsidR="00D0102B" w:rsidRPr="00A46BE2" w:rsidRDefault="00D0102B" w:rsidP="00D0102B">
      <w:pPr>
        <w:pStyle w:val="NormalWeb"/>
        <w:rPr>
          <w:lang w:val="en-GB"/>
          <w:rPrChange w:id="2362" w:author="Arnauld Desprets" w:date="2020-04-07T08:45:00Z">
            <w:rPr/>
          </w:rPrChange>
        </w:rPr>
      </w:pPr>
      <w:r w:rsidRPr="00A46BE2">
        <w:rPr>
          <w:noProof/>
          <w:color w:val="0000FF"/>
          <w:lang w:val="en-GB"/>
          <w:rPrChange w:id="2363" w:author="Arnauld Desprets" w:date="2020-04-07T08:45:00Z">
            <w:rPr>
              <w:noProof/>
              <w:color w:val="0000FF"/>
            </w:rPr>
          </w:rPrChange>
        </w:rPr>
        <mc:AlternateContent>
          <mc:Choice Requires="wps">
            <w:drawing>
              <wp:inline distT="0" distB="0" distL="0" distR="0" wp14:anchorId="59661FD6" wp14:editId="574F6C75">
                <wp:extent cx="302260" cy="302260"/>
                <wp:effectExtent l="0" t="0" r="0" b="0"/>
                <wp:docPr id="91" name="Rectangle 91" descr="Native OAuth provider creation summary">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5794D8" id="Rectangle 91" o:spid="_x0000_s1026" alt="Native OAuth provider creation summary" href="https://github.com/ADesprets/bluemix-labs/blob/master/Lab API - Manage your APIs with API Connect/images/OAuth-native-summary.png" target="&quot;_blank&quo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" o:button="t" filled="f" stroked="f">
                <v:fill o:detectmouseclick="t"/>
                <o:lock v:ext="edit" aspectratio="t"/>
                <w10:anchorlock/>
              </v:rect>
            </w:pict>
          </mc:Fallback>
        </mc:AlternateContent>
      </w:r>
    </w:p>
    <w:p w14:paraId="7784E16E" w14:textId="77777777" w:rsidR="00D0102B" w:rsidRPr="00A46BE2" w:rsidRDefault="00D0102B" w:rsidP="00D0102B">
      <w:pPr>
        <w:pStyle w:val="NormalWeb"/>
        <w:rPr>
          <w:lang w:val="en-GB"/>
          <w:rPrChange w:id="2364" w:author="Arnauld Desprets" w:date="2020-04-07T08:45:00Z">
            <w:rPr/>
          </w:rPrChange>
        </w:rPr>
      </w:pPr>
      <w:r w:rsidRPr="00A46BE2">
        <w:rPr>
          <w:lang w:val="en-GB"/>
          <w:rPrChange w:id="2365" w:author="Arnauld Desprets" w:date="2020-04-07T08:45:00Z">
            <w:rPr/>
          </w:rPrChange>
        </w:rPr>
        <w:t>Click on Finish button.</w:t>
      </w:r>
    </w:p>
    <w:p w14:paraId="3FC91E7D" w14:textId="77777777" w:rsidR="00D0102B" w:rsidRPr="00A46BE2" w:rsidRDefault="00D0102B" w:rsidP="00D0102B">
      <w:pPr>
        <w:pStyle w:val="NormalWeb"/>
        <w:rPr>
          <w:lang w:val="en-GB"/>
          <w:rPrChange w:id="2366" w:author="Arnauld Desprets" w:date="2020-04-07T08:45:00Z">
            <w:rPr/>
          </w:rPrChange>
        </w:rPr>
      </w:pPr>
      <w:r w:rsidRPr="00A46BE2">
        <w:rPr>
          <w:lang w:val="en-GB"/>
          <w:rPrChange w:id="2367" w:author="Arnauld Desprets" w:date="2020-04-07T08:45:00Z">
            <w:rPr/>
          </w:rPrChange>
        </w:rPr>
        <w:t>We are going to add a few features to the OAuth Provider, such as OIDC and use of other endpoints such as introspection. Edit the NativeProvider:</w:t>
      </w:r>
    </w:p>
    <w:p w14:paraId="21A3800C" w14:textId="77777777" w:rsidR="00D0102B" w:rsidRPr="00A46BE2" w:rsidRDefault="00D0102B" w:rsidP="007A0802">
      <w:pPr>
        <w:numPr>
          <w:ilvl w:val="0"/>
          <w:numId w:val="52"/>
        </w:numPr>
        <w:spacing w:before="100" w:beforeAutospacing="1" w:after="100" w:afterAutospacing="1" w:line="240" w:lineRule="auto"/>
        <w:rPr>
          <w:lang w:val="en-GB"/>
          <w:rPrChange w:id="2368" w:author="Arnauld Desprets" w:date="2020-04-07T08:45:00Z">
            <w:rPr/>
          </w:rPrChange>
        </w:rPr>
      </w:pPr>
      <w:r w:rsidRPr="00A46BE2">
        <w:rPr>
          <w:lang w:val="en-GB"/>
          <w:rPrChange w:id="2369" w:author="Arnauld Desprets" w:date="2020-04-07T08:45:00Z">
            <w:rPr/>
          </w:rPrChange>
        </w:rPr>
        <w:t>In the Scopes panel, add openid as a scope for the support of OIDC.</w:t>
      </w:r>
    </w:p>
    <w:p w14:paraId="18740FA6" w14:textId="42D4A218" w:rsidR="00D0102B" w:rsidRPr="00A46BE2" w:rsidRDefault="00D0102B" w:rsidP="00D0102B">
      <w:pPr>
        <w:pStyle w:val="NormalWeb"/>
        <w:rPr>
          <w:lang w:val="en-GB"/>
          <w:rPrChange w:id="2370" w:author="Arnauld Desprets" w:date="2020-04-07T08:45:00Z">
            <w:rPr/>
          </w:rPrChange>
        </w:rPr>
      </w:pPr>
      <w:r w:rsidRPr="00A46BE2">
        <w:rPr>
          <w:noProof/>
          <w:color w:val="0000FF"/>
          <w:lang w:val="en-GB"/>
          <w:rPrChange w:id="2371" w:author="Arnauld Desprets" w:date="2020-04-07T08:45:00Z">
            <w:rPr>
              <w:noProof/>
              <w:color w:val="0000FF"/>
            </w:rPr>
          </w:rPrChange>
        </w:rPr>
        <w:lastRenderedPageBreak/>
        <w:drawing>
          <wp:inline distT="0" distB="0" distL="0" distR="0" wp14:anchorId="3DE027C3" wp14:editId="3E78FED2">
            <wp:extent cx="5943600" cy="6416040"/>
            <wp:effectExtent l="0" t="0" r="0" b="3810"/>
            <wp:docPr id="90" name="Picture 90" descr="Native OAuth provider scopes configuration">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Native OAuth provider scopes configuration">
                      <a:hlinkClick r:id="rId171"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6416040"/>
                    </a:xfrm>
                    <a:prstGeom prst="rect">
                      <a:avLst/>
                    </a:prstGeom>
                    <a:noFill/>
                    <a:ln>
                      <a:noFill/>
                    </a:ln>
                  </pic:spPr>
                </pic:pic>
              </a:graphicData>
            </a:graphic>
          </wp:inline>
        </w:drawing>
      </w:r>
    </w:p>
    <w:p w14:paraId="37890B21" w14:textId="77777777" w:rsidR="00D0102B" w:rsidRPr="00A46BE2" w:rsidRDefault="00D0102B" w:rsidP="007A0802">
      <w:pPr>
        <w:numPr>
          <w:ilvl w:val="0"/>
          <w:numId w:val="53"/>
        </w:numPr>
        <w:spacing w:before="100" w:beforeAutospacing="1" w:after="100" w:afterAutospacing="1" w:line="240" w:lineRule="auto"/>
        <w:rPr>
          <w:lang w:val="en-GB"/>
          <w:rPrChange w:id="2372" w:author="Arnauld Desprets" w:date="2020-04-07T08:45:00Z">
            <w:rPr/>
          </w:rPrChange>
        </w:rPr>
      </w:pPr>
      <w:r w:rsidRPr="00A46BE2">
        <w:rPr>
          <w:lang w:val="en-GB"/>
          <w:rPrChange w:id="2373" w:author="Arnauld Desprets" w:date="2020-04-07T08:45:00Z">
            <w:rPr/>
          </w:rPrChange>
        </w:rPr>
        <w:t>In the Tokens panel, click on the Refresh tokens checkbox and click Save button</w:t>
      </w:r>
    </w:p>
    <w:p w14:paraId="1F7CB0D4" w14:textId="57BD945C" w:rsidR="00D0102B" w:rsidRPr="00A46BE2" w:rsidRDefault="00D0102B" w:rsidP="00D0102B">
      <w:pPr>
        <w:pStyle w:val="NormalWeb"/>
        <w:rPr>
          <w:lang w:val="en-GB"/>
          <w:rPrChange w:id="2374" w:author="Arnauld Desprets" w:date="2020-04-07T08:45:00Z">
            <w:rPr/>
          </w:rPrChange>
        </w:rPr>
      </w:pPr>
      <w:r w:rsidRPr="00A46BE2">
        <w:rPr>
          <w:noProof/>
          <w:color w:val="0000FF"/>
          <w:lang w:val="en-GB"/>
          <w:rPrChange w:id="2375" w:author="Arnauld Desprets" w:date="2020-04-07T08:45:00Z">
            <w:rPr>
              <w:noProof/>
              <w:color w:val="0000FF"/>
            </w:rPr>
          </w:rPrChange>
        </w:rPr>
        <w:lastRenderedPageBreak/>
        <w:drawing>
          <wp:inline distT="0" distB="0" distL="0" distR="0" wp14:anchorId="5B624791" wp14:editId="326B4187">
            <wp:extent cx="4635500" cy="5438775"/>
            <wp:effectExtent l="0" t="0" r="0" b="9525"/>
            <wp:docPr id="89" name="Picture 89" descr="Native OAuth provider tokens configuration ">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Native OAuth provider tokens configuration ">
                      <a:hlinkClick r:id="rId173" tgtFrame="&quot;_blank&quot;"/>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35500" cy="5438775"/>
                    </a:xfrm>
                    <a:prstGeom prst="rect">
                      <a:avLst/>
                    </a:prstGeom>
                    <a:noFill/>
                    <a:ln>
                      <a:noFill/>
                    </a:ln>
                  </pic:spPr>
                </pic:pic>
              </a:graphicData>
            </a:graphic>
          </wp:inline>
        </w:drawing>
      </w:r>
    </w:p>
    <w:p w14:paraId="0D988591" w14:textId="77777777" w:rsidR="00D0102B" w:rsidRPr="00A46BE2" w:rsidRDefault="00D0102B" w:rsidP="007A0802">
      <w:pPr>
        <w:numPr>
          <w:ilvl w:val="0"/>
          <w:numId w:val="54"/>
        </w:numPr>
        <w:spacing w:before="100" w:beforeAutospacing="1" w:after="100" w:afterAutospacing="1" w:line="240" w:lineRule="auto"/>
        <w:rPr>
          <w:lang w:val="en-GB"/>
          <w:rPrChange w:id="2376" w:author="Arnauld Desprets" w:date="2020-04-07T08:45:00Z">
            <w:rPr/>
          </w:rPrChange>
        </w:rPr>
      </w:pPr>
      <w:r w:rsidRPr="00A46BE2">
        <w:rPr>
          <w:lang w:val="en-GB"/>
          <w:rPrChange w:id="2377" w:author="Arnauld Desprets" w:date="2020-04-07T08:45:00Z">
            <w:rPr/>
          </w:rPrChange>
        </w:rPr>
        <w:t>In the Token Management panel, click on the Token Management checkbox, Resource owner revocation path checkbox and Client revocation path checkbox and then click Save button. It will ask you if you want to update the Assembly, keep yes and click on the Confirm button.</w:t>
      </w:r>
    </w:p>
    <w:p w14:paraId="2F48C945" w14:textId="20049903" w:rsidR="00D0102B" w:rsidRPr="00A46BE2" w:rsidRDefault="00D0102B" w:rsidP="00D0102B">
      <w:pPr>
        <w:pStyle w:val="NormalWeb"/>
        <w:rPr>
          <w:lang w:val="en-GB"/>
          <w:rPrChange w:id="2378" w:author="Arnauld Desprets" w:date="2020-04-07T08:45:00Z">
            <w:rPr/>
          </w:rPrChange>
        </w:rPr>
      </w:pPr>
      <w:r w:rsidRPr="00A46BE2">
        <w:rPr>
          <w:noProof/>
          <w:color w:val="0000FF"/>
          <w:lang w:val="en-GB"/>
          <w:rPrChange w:id="2379" w:author="Arnauld Desprets" w:date="2020-04-07T08:45:00Z">
            <w:rPr>
              <w:noProof/>
              <w:color w:val="0000FF"/>
            </w:rPr>
          </w:rPrChange>
        </w:rPr>
        <w:lastRenderedPageBreak/>
        <w:drawing>
          <wp:inline distT="0" distB="0" distL="0" distR="0" wp14:anchorId="64607CCF" wp14:editId="6D9C4B60">
            <wp:extent cx="4524375" cy="3474720"/>
            <wp:effectExtent l="0" t="0" r="9525" b="0"/>
            <wp:docPr id="88" name="Picture 88" descr="Native OAuth provider token manamgement configuration ">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Native OAuth provider token manamgement configuration ">
                      <a:hlinkClick r:id="rId175"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24375" cy="3474720"/>
                    </a:xfrm>
                    <a:prstGeom prst="rect">
                      <a:avLst/>
                    </a:prstGeom>
                    <a:noFill/>
                    <a:ln>
                      <a:noFill/>
                    </a:ln>
                  </pic:spPr>
                </pic:pic>
              </a:graphicData>
            </a:graphic>
          </wp:inline>
        </w:drawing>
      </w:r>
    </w:p>
    <w:p w14:paraId="165E1B62" w14:textId="766D4183" w:rsidR="00D0102B" w:rsidRPr="00A46BE2" w:rsidRDefault="00D0102B" w:rsidP="007A0802">
      <w:pPr>
        <w:numPr>
          <w:ilvl w:val="0"/>
          <w:numId w:val="55"/>
        </w:numPr>
        <w:spacing w:before="100" w:beforeAutospacing="1" w:after="100" w:afterAutospacing="1" w:line="240" w:lineRule="auto"/>
        <w:rPr>
          <w:lang w:val="en-GB"/>
          <w:rPrChange w:id="2380" w:author="Arnauld Desprets" w:date="2020-04-07T08:45:00Z">
            <w:rPr/>
          </w:rPrChange>
        </w:rPr>
      </w:pPr>
      <w:r w:rsidRPr="00A46BE2">
        <w:rPr>
          <w:lang w:val="en-GB"/>
          <w:rPrChange w:id="2381" w:author="Arnauld Desprets" w:date="2020-04-07T08:45:00Z">
            <w:rPr/>
          </w:rPrChange>
        </w:rPr>
        <w:t xml:space="preserve">In the </w:t>
      </w:r>
      <w:del w:id="2382" w:author="Arnauld Desprets" w:date="2020-04-07T08:56:00Z">
        <w:r w:rsidRPr="00A46BE2" w:rsidDel="007E01FF">
          <w:rPr>
            <w:lang w:val="en-GB"/>
            <w:rPrChange w:id="2383" w:author="Arnauld Desprets" w:date="2020-04-07T08:45:00Z">
              <w:rPr/>
            </w:rPrChange>
          </w:rPr>
          <w:delText>Instropection</w:delText>
        </w:r>
      </w:del>
      <w:ins w:id="2384" w:author="Arnauld Desprets" w:date="2020-04-07T08:56:00Z">
        <w:r w:rsidR="007E01FF" w:rsidRPr="007E01FF">
          <w:rPr>
            <w:lang w:val="en-GB"/>
          </w:rPr>
          <w:t>Introspection</w:t>
        </w:r>
      </w:ins>
      <w:r w:rsidRPr="00A46BE2">
        <w:rPr>
          <w:lang w:val="en-GB"/>
          <w:rPrChange w:id="2385" w:author="Arnauld Desprets" w:date="2020-04-07T08:45:00Z">
            <w:rPr/>
          </w:rPrChange>
        </w:rPr>
        <w:t xml:space="preserve"> panel, click on the Introspection checkbox, and then click on the Save button</w:t>
      </w:r>
    </w:p>
    <w:p w14:paraId="334D44BC" w14:textId="2EBCA519" w:rsidR="00D0102B" w:rsidRPr="00A46BE2" w:rsidRDefault="00D0102B" w:rsidP="00D0102B">
      <w:pPr>
        <w:pStyle w:val="NormalWeb"/>
        <w:rPr>
          <w:lang w:val="en-GB"/>
          <w:rPrChange w:id="2386" w:author="Arnauld Desprets" w:date="2020-04-07T08:45:00Z">
            <w:rPr/>
          </w:rPrChange>
        </w:rPr>
      </w:pPr>
      <w:r w:rsidRPr="00A46BE2">
        <w:rPr>
          <w:noProof/>
          <w:color w:val="0000FF"/>
          <w:lang w:val="en-GB"/>
          <w:rPrChange w:id="2387" w:author="Arnauld Desprets" w:date="2020-04-07T08:45:00Z">
            <w:rPr>
              <w:noProof/>
              <w:color w:val="0000FF"/>
            </w:rPr>
          </w:rPrChange>
        </w:rPr>
        <w:drawing>
          <wp:inline distT="0" distB="0" distL="0" distR="0" wp14:anchorId="64A10A0E" wp14:editId="02FFE9E5">
            <wp:extent cx="4763135" cy="1812925"/>
            <wp:effectExtent l="0" t="0" r="0" b="0"/>
            <wp:docPr id="87" name="Picture 87" descr="Native OAuth provider introspection configuration">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Native OAuth provider introspection configuration">
                      <a:hlinkClick r:id="rId177" tgtFrame="&quot;_blank&quot;"/>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63135" cy="1812925"/>
                    </a:xfrm>
                    <a:prstGeom prst="rect">
                      <a:avLst/>
                    </a:prstGeom>
                    <a:noFill/>
                    <a:ln>
                      <a:noFill/>
                    </a:ln>
                  </pic:spPr>
                </pic:pic>
              </a:graphicData>
            </a:graphic>
          </wp:inline>
        </w:drawing>
      </w:r>
    </w:p>
    <w:p w14:paraId="3652BABC" w14:textId="77777777" w:rsidR="00D0102B" w:rsidRPr="00A46BE2" w:rsidRDefault="00D0102B" w:rsidP="007A0802">
      <w:pPr>
        <w:numPr>
          <w:ilvl w:val="0"/>
          <w:numId w:val="56"/>
        </w:numPr>
        <w:spacing w:before="100" w:beforeAutospacing="1" w:after="100" w:afterAutospacing="1" w:line="240" w:lineRule="auto"/>
        <w:rPr>
          <w:lang w:val="en-GB"/>
          <w:rPrChange w:id="2388" w:author="Arnauld Desprets" w:date="2020-04-07T08:45:00Z">
            <w:rPr/>
          </w:rPrChange>
        </w:rPr>
      </w:pPr>
      <w:r w:rsidRPr="00A46BE2">
        <w:rPr>
          <w:lang w:val="en-GB"/>
          <w:rPrChange w:id="2389" w:author="Arnauld Desprets" w:date="2020-04-07T08:45:00Z">
            <w:rPr/>
          </w:rPrChange>
        </w:rPr>
        <w:t>Look at the Metadata Panel, you will see other settings to collect metadata.</w:t>
      </w:r>
    </w:p>
    <w:p w14:paraId="1ED2A15B" w14:textId="3FC5030B" w:rsidR="00D0102B" w:rsidRPr="00A46BE2" w:rsidRDefault="00D0102B" w:rsidP="00D0102B">
      <w:pPr>
        <w:pStyle w:val="NormalWeb"/>
        <w:rPr>
          <w:lang w:val="en-GB"/>
          <w:rPrChange w:id="2390" w:author="Arnauld Desprets" w:date="2020-04-07T08:45:00Z">
            <w:rPr/>
          </w:rPrChange>
        </w:rPr>
      </w:pPr>
      <w:r w:rsidRPr="00A46BE2">
        <w:rPr>
          <w:noProof/>
          <w:color w:val="0000FF"/>
          <w:lang w:val="en-GB"/>
          <w:rPrChange w:id="2391" w:author="Arnauld Desprets" w:date="2020-04-07T08:45:00Z">
            <w:rPr>
              <w:noProof/>
              <w:color w:val="0000FF"/>
            </w:rPr>
          </w:rPrChange>
        </w:rPr>
        <w:lastRenderedPageBreak/>
        <w:drawing>
          <wp:inline distT="0" distB="0" distL="0" distR="0" wp14:anchorId="110BBAC4" wp14:editId="5B615349">
            <wp:extent cx="5247640" cy="3029585"/>
            <wp:effectExtent l="0" t="0" r="0" b="0"/>
            <wp:docPr id="86" name="Picture 86" descr="Native OAuth provider metadata configuration">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Native OAuth provider metadata configuration">
                      <a:hlinkClick r:id="rId179" tgtFrame="&quot;_blank&quot;"/>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47640" cy="3029585"/>
                    </a:xfrm>
                    <a:prstGeom prst="rect">
                      <a:avLst/>
                    </a:prstGeom>
                    <a:noFill/>
                    <a:ln>
                      <a:noFill/>
                    </a:ln>
                  </pic:spPr>
                </pic:pic>
              </a:graphicData>
            </a:graphic>
          </wp:inline>
        </w:drawing>
      </w:r>
    </w:p>
    <w:p w14:paraId="1184D87C" w14:textId="77777777" w:rsidR="00D0102B" w:rsidRPr="00A46BE2" w:rsidRDefault="00D0102B" w:rsidP="007A0802">
      <w:pPr>
        <w:numPr>
          <w:ilvl w:val="0"/>
          <w:numId w:val="57"/>
        </w:numPr>
        <w:spacing w:before="100" w:beforeAutospacing="1" w:after="100" w:afterAutospacing="1" w:line="240" w:lineRule="auto"/>
        <w:rPr>
          <w:lang w:val="en-GB"/>
          <w:rPrChange w:id="2392" w:author="Arnauld Desprets" w:date="2020-04-07T08:45:00Z">
            <w:rPr/>
          </w:rPrChange>
        </w:rPr>
      </w:pPr>
      <w:r w:rsidRPr="00A46BE2">
        <w:rPr>
          <w:lang w:val="en-GB"/>
          <w:rPrChange w:id="2393" w:author="Arnauld Desprets" w:date="2020-04-07T08:45:00Z">
            <w:rPr/>
          </w:rPrChange>
        </w:rPr>
        <w:t>In the OpenID Connect panel, click on the Enable OIDC checkbox and keep the other values, then click on the Save button.</w:t>
      </w:r>
    </w:p>
    <w:p w14:paraId="3071B7E8" w14:textId="6F5E1E60" w:rsidR="00D0102B" w:rsidRPr="00A46BE2" w:rsidRDefault="00D0102B" w:rsidP="00D0102B">
      <w:pPr>
        <w:pStyle w:val="NormalWeb"/>
        <w:rPr>
          <w:lang w:val="en-GB"/>
          <w:rPrChange w:id="2394" w:author="Arnauld Desprets" w:date="2020-04-07T08:45:00Z">
            <w:rPr/>
          </w:rPrChange>
        </w:rPr>
      </w:pPr>
      <w:r w:rsidRPr="00A46BE2">
        <w:rPr>
          <w:noProof/>
          <w:color w:val="0000FF"/>
          <w:lang w:val="en-GB"/>
          <w:rPrChange w:id="2395" w:author="Arnauld Desprets" w:date="2020-04-07T08:45:00Z">
            <w:rPr>
              <w:noProof/>
              <w:color w:val="0000FF"/>
            </w:rPr>
          </w:rPrChange>
        </w:rPr>
        <w:drawing>
          <wp:inline distT="0" distB="0" distL="0" distR="0" wp14:anchorId="0A08B877" wp14:editId="146B31B1">
            <wp:extent cx="3800475" cy="2226310"/>
            <wp:effectExtent l="0" t="0" r="9525" b="2540"/>
            <wp:docPr id="85" name="Picture 85" descr="Native OAuth provider OIDC configuration">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Native OAuth provider OIDC configuration">
                      <a:hlinkClick r:id="rId181" tgtFrame="&quot;_blank&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00475" cy="2226310"/>
                    </a:xfrm>
                    <a:prstGeom prst="rect">
                      <a:avLst/>
                    </a:prstGeom>
                    <a:noFill/>
                    <a:ln>
                      <a:noFill/>
                    </a:ln>
                  </pic:spPr>
                </pic:pic>
              </a:graphicData>
            </a:graphic>
          </wp:inline>
        </w:drawing>
      </w:r>
    </w:p>
    <w:p w14:paraId="15A9153A" w14:textId="77777777" w:rsidR="00D0102B" w:rsidRPr="00A46BE2" w:rsidRDefault="00D0102B" w:rsidP="007A0802">
      <w:pPr>
        <w:numPr>
          <w:ilvl w:val="0"/>
          <w:numId w:val="58"/>
        </w:numPr>
        <w:spacing w:before="100" w:beforeAutospacing="1" w:after="100" w:afterAutospacing="1" w:line="240" w:lineRule="auto"/>
        <w:rPr>
          <w:lang w:val="en-GB"/>
          <w:rPrChange w:id="2396" w:author="Arnauld Desprets" w:date="2020-04-07T08:45:00Z">
            <w:rPr/>
          </w:rPrChange>
        </w:rPr>
      </w:pPr>
      <w:r w:rsidRPr="00A46BE2">
        <w:rPr>
          <w:lang w:val="en-GB"/>
          <w:rPrChange w:id="2397" w:author="Arnauld Desprets" w:date="2020-04-07T08:45:00Z">
            <w:rPr/>
          </w:rPrChange>
        </w:rPr>
        <w:t xml:space="preserve">Look at the API Editor Panel, this is where the code is implemented based on the settings used to configure the OAuth provider. This allows to extend even </w:t>
      </w:r>
      <w:proofErr w:type="gramStart"/>
      <w:r w:rsidRPr="00A46BE2">
        <w:rPr>
          <w:lang w:val="en-GB"/>
          <w:rPrChange w:id="2398" w:author="Arnauld Desprets" w:date="2020-04-07T08:45:00Z">
            <w:rPr/>
          </w:rPrChange>
        </w:rPr>
        <w:t>further more</w:t>
      </w:r>
      <w:proofErr w:type="gramEnd"/>
      <w:r w:rsidRPr="00A46BE2">
        <w:rPr>
          <w:lang w:val="en-GB"/>
          <w:rPrChange w:id="2399" w:author="Arnauld Desprets" w:date="2020-04-07T08:45:00Z">
            <w:rPr/>
          </w:rPrChange>
        </w:rPr>
        <w:t xml:space="preserve"> how you want to manage your token, given the possibility to use your own code (Gateway script or XSLT). Click on Back and Save button.</w:t>
      </w:r>
    </w:p>
    <w:p w14:paraId="12A012A9" w14:textId="0727BCB8" w:rsidR="00D0102B" w:rsidRPr="00A46BE2" w:rsidRDefault="00D0102B" w:rsidP="00D0102B">
      <w:pPr>
        <w:pStyle w:val="NormalWeb"/>
        <w:rPr>
          <w:lang w:val="en-GB"/>
          <w:rPrChange w:id="2400" w:author="Arnauld Desprets" w:date="2020-04-07T08:45:00Z">
            <w:rPr/>
          </w:rPrChange>
        </w:rPr>
      </w:pPr>
      <w:r w:rsidRPr="00A46BE2">
        <w:rPr>
          <w:noProof/>
          <w:color w:val="0000FF"/>
          <w:lang w:val="en-GB"/>
          <w:rPrChange w:id="2401" w:author="Arnauld Desprets" w:date="2020-04-07T08:45:00Z">
            <w:rPr>
              <w:noProof/>
              <w:color w:val="0000FF"/>
            </w:rPr>
          </w:rPrChange>
        </w:rPr>
        <w:lastRenderedPageBreak/>
        <w:drawing>
          <wp:inline distT="0" distB="0" distL="0" distR="0" wp14:anchorId="0B9956BF" wp14:editId="4202F96E">
            <wp:extent cx="5943600" cy="3326765"/>
            <wp:effectExtent l="0" t="0" r="0" b="6985"/>
            <wp:docPr id="84" name="Picture 84" descr="Native OAuth provider Assembly Panle">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Native OAuth provider Assembly Panle">
                      <a:hlinkClick r:id="rId183" tgtFrame="&quot;_blank&quot;"/>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326765"/>
                    </a:xfrm>
                    <a:prstGeom prst="rect">
                      <a:avLst/>
                    </a:prstGeom>
                    <a:noFill/>
                    <a:ln>
                      <a:noFill/>
                    </a:ln>
                  </pic:spPr>
                </pic:pic>
              </a:graphicData>
            </a:graphic>
          </wp:inline>
        </w:drawing>
      </w:r>
    </w:p>
    <w:p w14:paraId="21F8A6E7" w14:textId="77777777" w:rsidR="00D0102B" w:rsidRPr="00A46BE2" w:rsidRDefault="00D0102B" w:rsidP="00D0102B">
      <w:pPr>
        <w:pStyle w:val="NormalWeb"/>
        <w:rPr>
          <w:lang w:val="en-GB"/>
          <w:rPrChange w:id="2402" w:author="Arnauld Desprets" w:date="2020-04-07T08:45:00Z">
            <w:rPr/>
          </w:rPrChange>
        </w:rPr>
      </w:pPr>
      <w:r w:rsidRPr="00A46BE2">
        <w:rPr>
          <w:lang w:val="en-GB"/>
          <w:rPrChange w:id="2403" w:author="Arnauld Desprets" w:date="2020-04-07T08:45:00Z">
            <w:rPr/>
          </w:rPrChange>
        </w:rPr>
        <w:t>We have an OAuth provider definition.</w:t>
      </w:r>
    </w:p>
    <w:p w14:paraId="5B27A6A9" w14:textId="77777777" w:rsidR="00D0102B" w:rsidRPr="00A46BE2" w:rsidRDefault="00D0102B" w:rsidP="00D0102B">
      <w:pPr>
        <w:pStyle w:val="Heading3"/>
        <w:rPr>
          <w:lang w:val="en-GB"/>
          <w:rPrChange w:id="2404" w:author="Arnauld Desprets" w:date="2020-04-07T08:45:00Z">
            <w:rPr/>
          </w:rPrChange>
        </w:rPr>
      </w:pPr>
      <w:r w:rsidRPr="00A46BE2">
        <w:rPr>
          <w:lang w:val="en-GB"/>
          <w:rPrChange w:id="2405" w:author="Arnauld Desprets" w:date="2020-04-07T08:45:00Z">
            <w:rPr/>
          </w:rPrChange>
        </w:rPr>
        <w:t>Make the OAuth provider usable in the catalogs</w:t>
      </w:r>
    </w:p>
    <w:p w14:paraId="1B318AD2" w14:textId="77777777" w:rsidR="00D0102B" w:rsidRPr="00A46BE2" w:rsidRDefault="00D0102B" w:rsidP="00D0102B">
      <w:pPr>
        <w:pStyle w:val="NormalWeb"/>
        <w:rPr>
          <w:lang w:val="en-GB"/>
          <w:rPrChange w:id="2406" w:author="Arnauld Desprets" w:date="2020-04-07T08:45:00Z">
            <w:rPr/>
          </w:rPrChange>
        </w:rPr>
      </w:pPr>
      <w:r w:rsidRPr="00A46BE2">
        <w:rPr>
          <w:lang w:val="en-GB"/>
          <w:rPrChange w:id="2407" w:author="Arnauld Desprets" w:date="2020-04-07T08:45:00Z">
            <w:rPr/>
          </w:rPrChange>
        </w:rPr>
        <w:t>We need to make this OAuth Provider accessible in the various catalogs where we want to use it. We leave the Cloud Manager console and go to the Manager Console. Click on Manage, and select Sandbox, then Settings, and OAuth Providers. Click on Edit button on the top left.</w:t>
      </w:r>
    </w:p>
    <w:p w14:paraId="56A76391" w14:textId="2C2353D1" w:rsidR="00D0102B" w:rsidRPr="00A46BE2" w:rsidRDefault="00D0102B" w:rsidP="00D0102B">
      <w:pPr>
        <w:pStyle w:val="NormalWeb"/>
        <w:rPr>
          <w:lang w:val="en-GB"/>
          <w:rPrChange w:id="2408" w:author="Arnauld Desprets" w:date="2020-04-07T08:45:00Z">
            <w:rPr/>
          </w:rPrChange>
        </w:rPr>
      </w:pPr>
      <w:r w:rsidRPr="00A46BE2">
        <w:rPr>
          <w:noProof/>
          <w:color w:val="0000FF"/>
          <w:lang w:val="en-GB"/>
          <w:rPrChange w:id="2409" w:author="Arnauld Desprets" w:date="2020-04-07T08:45:00Z">
            <w:rPr>
              <w:noProof/>
              <w:color w:val="0000FF"/>
            </w:rPr>
          </w:rPrChange>
        </w:rPr>
        <w:lastRenderedPageBreak/>
        <w:drawing>
          <wp:inline distT="0" distB="0" distL="0" distR="0" wp14:anchorId="14A182A1" wp14:editId="7D652402">
            <wp:extent cx="5943600" cy="4217035"/>
            <wp:effectExtent l="0" t="0" r="0" b="0"/>
            <wp:docPr id="83" name="Picture 83" descr="OAuth provider association to Catalog Edit">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OAuth provider association to Catalog Edit">
                      <a:hlinkClick r:id="rId185" tgtFrame="&quot;_blank&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4217035"/>
                    </a:xfrm>
                    <a:prstGeom prst="rect">
                      <a:avLst/>
                    </a:prstGeom>
                    <a:noFill/>
                    <a:ln>
                      <a:noFill/>
                    </a:ln>
                  </pic:spPr>
                </pic:pic>
              </a:graphicData>
            </a:graphic>
          </wp:inline>
        </w:drawing>
      </w:r>
    </w:p>
    <w:p w14:paraId="6EA3A43D" w14:textId="77777777" w:rsidR="00D0102B" w:rsidRPr="00A46BE2" w:rsidRDefault="00D0102B" w:rsidP="00D0102B">
      <w:pPr>
        <w:pStyle w:val="NormalWeb"/>
        <w:rPr>
          <w:lang w:val="en-GB"/>
          <w:rPrChange w:id="2410" w:author="Arnauld Desprets" w:date="2020-04-07T08:45:00Z">
            <w:rPr/>
          </w:rPrChange>
        </w:rPr>
      </w:pPr>
      <w:r w:rsidRPr="00A46BE2">
        <w:rPr>
          <w:lang w:val="en-GB"/>
          <w:rPrChange w:id="2411" w:author="Arnauld Desprets" w:date="2020-04-07T08:45:00Z">
            <w:rPr/>
          </w:rPrChange>
        </w:rPr>
        <w:t>Click on the checkbox close to the NativeProvider</w:t>
      </w:r>
    </w:p>
    <w:p w14:paraId="16E0ADF3" w14:textId="30AC34E6" w:rsidR="00D0102B" w:rsidRPr="00A46BE2" w:rsidRDefault="00D0102B" w:rsidP="00D0102B">
      <w:pPr>
        <w:pStyle w:val="NormalWeb"/>
        <w:rPr>
          <w:lang w:val="en-GB"/>
          <w:rPrChange w:id="2412" w:author="Arnauld Desprets" w:date="2020-04-07T08:45:00Z">
            <w:rPr/>
          </w:rPrChange>
        </w:rPr>
      </w:pPr>
      <w:r w:rsidRPr="00A46BE2">
        <w:rPr>
          <w:noProof/>
          <w:color w:val="0000FF"/>
          <w:lang w:val="en-GB"/>
          <w:rPrChange w:id="2413" w:author="Arnauld Desprets" w:date="2020-04-07T08:45:00Z">
            <w:rPr>
              <w:noProof/>
              <w:color w:val="0000FF"/>
            </w:rPr>
          </w:rPrChange>
        </w:rPr>
        <w:drawing>
          <wp:inline distT="0" distB="0" distL="0" distR="0" wp14:anchorId="131D1888" wp14:editId="22B263D2">
            <wp:extent cx="4413250" cy="2027555"/>
            <wp:effectExtent l="0" t="0" r="6350" b="0"/>
            <wp:docPr id="82" name="Picture 82" descr="OAuth provider association to Catalog">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Auth provider association to Catalog">
                      <a:hlinkClick r:id="rId187"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413250" cy="2027555"/>
                    </a:xfrm>
                    <a:prstGeom prst="rect">
                      <a:avLst/>
                    </a:prstGeom>
                    <a:noFill/>
                    <a:ln>
                      <a:noFill/>
                    </a:ln>
                  </pic:spPr>
                </pic:pic>
              </a:graphicData>
            </a:graphic>
          </wp:inline>
        </w:drawing>
      </w:r>
    </w:p>
    <w:p w14:paraId="447E0B6F" w14:textId="77777777" w:rsidR="00D0102B" w:rsidRPr="00A46BE2" w:rsidRDefault="00D0102B" w:rsidP="00D0102B">
      <w:pPr>
        <w:pStyle w:val="NormalWeb"/>
        <w:rPr>
          <w:lang w:val="en-GB"/>
          <w:rPrChange w:id="2414" w:author="Arnauld Desprets" w:date="2020-04-07T08:45:00Z">
            <w:rPr/>
          </w:rPrChange>
        </w:rPr>
      </w:pPr>
      <w:r w:rsidRPr="00A46BE2">
        <w:rPr>
          <w:lang w:val="en-GB"/>
          <w:rPrChange w:id="2415" w:author="Arnauld Desprets" w:date="2020-04-07T08:45:00Z">
            <w:rPr/>
          </w:rPrChange>
        </w:rPr>
        <w:t>Repeat the same operation with the Integration Catalog. It is not yet accessible because we are not using it in any API.</w:t>
      </w:r>
    </w:p>
    <w:p w14:paraId="32897818" w14:textId="77777777" w:rsidR="00D0102B" w:rsidRPr="00A46BE2" w:rsidRDefault="00D0102B" w:rsidP="00D0102B">
      <w:pPr>
        <w:pStyle w:val="Heading3"/>
        <w:rPr>
          <w:lang w:val="en-GB"/>
          <w:rPrChange w:id="2416" w:author="Arnauld Desprets" w:date="2020-04-07T08:45:00Z">
            <w:rPr/>
          </w:rPrChange>
        </w:rPr>
      </w:pPr>
      <w:r w:rsidRPr="00A46BE2">
        <w:rPr>
          <w:lang w:val="en-GB"/>
          <w:rPrChange w:id="2417" w:author="Arnauld Desprets" w:date="2020-04-07T08:45:00Z">
            <w:rPr/>
          </w:rPrChange>
        </w:rPr>
        <w:t>Protect the API with OAuth</w:t>
      </w:r>
    </w:p>
    <w:p w14:paraId="5ED0F13B" w14:textId="36E4DA32" w:rsidR="00D0102B" w:rsidRPr="00A46BE2" w:rsidRDefault="00D0102B" w:rsidP="00D0102B">
      <w:pPr>
        <w:pStyle w:val="NormalWeb"/>
        <w:rPr>
          <w:lang w:val="en-GB"/>
          <w:rPrChange w:id="2418" w:author="Arnauld Desprets" w:date="2020-04-07T08:45:00Z">
            <w:rPr/>
          </w:rPrChange>
        </w:rPr>
      </w:pPr>
      <w:r w:rsidRPr="00A46BE2">
        <w:rPr>
          <w:lang w:val="en-GB"/>
          <w:rPrChange w:id="2419" w:author="Arnauld Desprets" w:date="2020-04-07T08:45:00Z">
            <w:rPr/>
          </w:rPrChange>
        </w:rPr>
        <w:t xml:space="preserve">Now let's protect, the </w:t>
      </w:r>
      <w:del w:id="2420" w:author="Arnauld Desprets" w:date="2020-04-07T08:56:00Z">
        <w:r w:rsidRPr="00A46BE2" w:rsidDel="007E01FF">
          <w:rPr>
            <w:lang w:val="en-GB"/>
            <w:rPrChange w:id="2421" w:author="Arnauld Desprets" w:date="2020-04-07T08:45:00Z">
              <w:rPr/>
            </w:rPrChange>
          </w:rPr>
          <w:delText>FakeMagento</w:delText>
        </w:r>
      </w:del>
      <w:ins w:id="2422" w:author="Arnauld Desprets" w:date="2020-04-07T08:56:00Z">
        <w:r w:rsidR="007E01FF" w:rsidRPr="007E01FF">
          <w:rPr>
            <w:lang w:val="en-GB"/>
          </w:rPr>
          <w:t>Fake Magento</w:t>
        </w:r>
      </w:ins>
      <w:r w:rsidRPr="00A46BE2">
        <w:rPr>
          <w:lang w:val="en-GB"/>
          <w:rPrChange w:id="2423" w:author="Arnauld Desprets" w:date="2020-04-07T08:45:00Z">
            <w:rPr/>
          </w:rPrChange>
        </w:rPr>
        <w:t xml:space="preserve"> version 2.0.0 API. Click on </w:t>
      </w:r>
      <w:del w:id="2424" w:author="Arnauld Desprets" w:date="2020-04-07T08:56:00Z">
        <w:r w:rsidRPr="00A46BE2" w:rsidDel="007E01FF">
          <w:rPr>
            <w:lang w:val="en-GB"/>
            <w:rPrChange w:id="2425" w:author="Arnauld Desprets" w:date="2020-04-07T08:45:00Z">
              <w:rPr/>
            </w:rPrChange>
          </w:rPr>
          <w:delText>Develop, and</w:delText>
        </w:r>
      </w:del>
      <w:ins w:id="2426" w:author="Arnauld Desprets" w:date="2020-04-07T08:56:00Z">
        <w:r w:rsidR="007E01FF" w:rsidRPr="007E01FF">
          <w:rPr>
            <w:lang w:val="en-GB"/>
          </w:rPr>
          <w:t>Develop and</w:t>
        </w:r>
      </w:ins>
      <w:r w:rsidRPr="00A46BE2">
        <w:rPr>
          <w:lang w:val="en-GB"/>
          <w:rPrChange w:id="2427" w:author="Arnauld Desprets" w:date="2020-04-07T08:45:00Z">
            <w:rPr/>
          </w:rPrChange>
        </w:rPr>
        <w:t xml:space="preserve"> select the FakeMagento-2.0.0 API.</w:t>
      </w:r>
    </w:p>
    <w:p w14:paraId="10C34D56" w14:textId="1062CCF5" w:rsidR="00D0102B" w:rsidRPr="00A46BE2" w:rsidRDefault="00D0102B" w:rsidP="00D0102B">
      <w:pPr>
        <w:pStyle w:val="NormalWeb"/>
        <w:rPr>
          <w:lang w:val="en-GB"/>
          <w:rPrChange w:id="2428" w:author="Arnauld Desprets" w:date="2020-04-07T08:45:00Z">
            <w:rPr/>
          </w:rPrChange>
        </w:rPr>
      </w:pPr>
      <w:r w:rsidRPr="00A46BE2">
        <w:rPr>
          <w:noProof/>
          <w:color w:val="0000FF"/>
          <w:lang w:val="en-GB"/>
          <w:rPrChange w:id="2429" w:author="Arnauld Desprets" w:date="2020-04-07T08:45:00Z">
            <w:rPr>
              <w:noProof/>
              <w:color w:val="0000FF"/>
            </w:rPr>
          </w:rPrChange>
        </w:rPr>
        <w:lastRenderedPageBreak/>
        <w:drawing>
          <wp:inline distT="0" distB="0" distL="0" distR="0" wp14:anchorId="5E42DC2A" wp14:editId="4141B252">
            <wp:extent cx="5868035" cy="4531995"/>
            <wp:effectExtent l="0" t="0" r="0" b="1905"/>
            <wp:docPr id="81" name="Picture 81" descr="OAuth Resource Owner Password Credentials API protection">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OAuth Resource Owner Password Credentials API protection">
                      <a:hlinkClick r:id="rId189" tgtFrame="&quot;_blank&quot;"/>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68035" cy="4531995"/>
                    </a:xfrm>
                    <a:prstGeom prst="rect">
                      <a:avLst/>
                    </a:prstGeom>
                    <a:noFill/>
                    <a:ln>
                      <a:noFill/>
                    </a:ln>
                  </pic:spPr>
                </pic:pic>
              </a:graphicData>
            </a:graphic>
          </wp:inline>
        </w:drawing>
      </w:r>
    </w:p>
    <w:p w14:paraId="2F7A9B1C" w14:textId="77777777" w:rsidR="00D0102B" w:rsidRPr="00A46BE2" w:rsidRDefault="00D0102B" w:rsidP="00D0102B">
      <w:pPr>
        <w:pStyle w:val="NormalWeb"/>
        <w:rPr>
          <w:lang w:val="en-GB"/>
          <w:rPrChange w:id="2430" w:author="Arnauld Desprets" w:date="2020-04-07T08:45:00Z">
            <w:rPr/>
          </w:rPrChange>
        </w:rPr>
      </w:pPr>
      <w:r w:rsidRPr="00A46BE2">
        <w:rPr>
          <w:lang w:val="en-GB"/>
          <w:rPrChange w:id="2431" w:author="Arnauld Desprets" w:date="2020-04-07T08:45:00Z">
            <w:rPr/>
          </w:rPrChange>
        </w:rPr>
        <w:t xml:space="preserve">Click on Security </w:t>
      </w:r>
      <w:proofErr w:type="gramStart"/>
      <w:r w:rsidRPr="00A46BE2">
        <w:rPr>
          <w:lang w:val="en-GB"/>
          <w:rPrChange w:id="2432" w:author="Arnauld Desprets" w:date="2020-04-07T08:45:00Z">
            <w:rPr/>
          </w:rPrChange>
        </w:rPr>
        <w:t>Definitions, and</w:t>
      </w:r>
      <w:proofErr w:type="gramEnd"/>
      <w:r w:rsidRPr="00A46BE2">
        <w:rPr>
          <w:lang w:val="en-GB"/>
          <w:rPrChange w:id="2433" w:author="Arnauld Desprets" w:date="2020-04-07T08:45:00Z">
            <w:rPr/>
          </w:rPrChange>
        </w:rPr>
        <w:t xml:space="preserve"> click on Add button.</w:t>
      </w:r>
    </w:p>
    <w:p w14:paraId="0D9D43DD" w14:textId="77777777" w:rsidR="00D0102B" w:rsidRPr="00A46BE2" w:rsidRDefault="00D0102B" w:rsidP="00D0102B">
      <w:pPr>
        <w:pStyle w:val="NormalWeb"/>
        <w:rPr>
          <w:lang w:val="en-GB"/>
          <w:rPrChange w:id="2434" w:author="Arnauld Desprets" w:date="2020-04-07T08:45:00Z">
            <w:rPr/>
          </w:rPrChange>
        </w:rPr>
      </w:pPr>
      <w:r w:rsidRPr="00A46BE2">
        <w:rPr>
          <w:lang w:val="en-GB"/>
          <w:rPrChange w:id="2435" w:author="Arnauld Desprets" w:date="2020-04-07T08:45:00Z">
            <w:rPr/>
          </w:rPrChange>
        </w:rPr>
        <w:t>enter:</w:t>
      </w:r>
    </w:p>
    <w:p w14:paraId="65411BB9" w14:textId="77777777" w:rsidR="00D0102B" w:rsidRPr="00A46BE2" w:rsidRDefault="00D0102B" w:rsidP="00D0102B">
      <w:pPr>
        <w:pStyle w:val="NormalWeb"/>
        <w:rPr>
          <w:lang w:val="en-GB"/>
          <w:rPrChange w:id="2436" w:author="Arnauld Desprets" w:date="2020-04-07T08:45:00Z">
            <w:rPr/>
          </w:rPrChange>
        </w:rPr>
      </w:pPr>
      <w:r w:rsidRPr="00A46BE2">
        <w:rPr>
          <w:lang w:val="en-GB"/>
          <w:rPrChange w:id="2437" w:author="Arnauld Desprets" w:date="2020-04-07T08:45:00Z">
            <w:rPr/>
          </w:rPrChange>
        </w:rPr>
        <w:t xml:space="preserve">Name: Native ROPC OAuth </w:t>
      </w:r>
      <w:r w:rsidRPr="00A46BE2">
        <w:rPr>
          <w:lang w:val="en-GB"/>
          <w:rPrChange w:id="2438" w:author="Arnauld Desprets" w:date="2020-04-07T08:45:00Z">
            <w:rPr/>
          </w:rPrChange>
        </w:rPr>
        <w:br/>
        <w:t xml:space="preserve">Description: Using the native OAuth provider for Resource Owner Password grant </w:t>
      </w:r>
      <w:r w:rsidRPr="00A46BE2">
        <w:rPr>
          <w:lang w:val="en-GB"/>
          <w:rPrChange w:id="2439" w:author="Arnauld Desprets" w:date="2020-04-07T08:45:00Z">
            <w:rPr/>
          </w:rPrChange>
        </w:rPr>
        <w:br/>
        <w:t xml:space="preserve">Select OAuth2 </w:t>
      </w:r>
      <w:r w:rsidRPr="00A46BE2">
        <w:rPr>
          <w:lang w:val="en-GB"/>
          <w:rPrChange w:id="2440" w:author="Arnauld Desprets" w:date="2020-04-07T08:45:00Z">
            <w:rPr/>
          </w:rPrChange>
        </w:rPr>
        <w:br/>
        <w:t xml:space="preserve">Select NativeProvider for the OAuth Provider </w:t>
      </w:r>
      <w:r w:rsidRPr="00A46BE2">
        <w:rPr>
          <w:lang w:val="en-GB"/>
          <w:rPrChange w:id="2441" w:author="Arnauld Desprets" w:date="2020-04-07T08:45:00Z">
            <w:rPr/>
          </w:rPrChange>
        </w:rPr>
        <w:br/>
        <w:t>Select Resource Owner for the Flow</w:t>
      </w:r>
    </w:p>
    <w:p w14:paraId="0DD16905" w14:textId="77777777" w:rsidR="00D0102B" w:rsidRPr="00A46BE2" w:rsidRDefault="00D0102B" w:rsidP="00D0102B">
      <w:pPr>
        <w:pStyle w:val="NormalWeb"/>
        <w:rPr>
          <w:lang w:val="en-GB"/>
          <w:rPrChange w:id="2442" w:author="Arnauld Desprets" w:date="2020-04-07T08:45:00Z">
            <w:rPr/>
          </w:rPrChange>
        </w:rPr>
      </w:pPr>
      <w:r w:rsidRPr="00A46BE2">
        <w:rPr>
          <w:lang w:val="en-GB"/>
          <w:rPrChange w:id="2443" w:author="Arnauld Desprets" w:date="2020-04-07T08:45:00Z">
            <w:rPr/>
          </w:rPrChange>
        </w:rPr>
        <w:t>Click Save button.</w:t>
      </w:r>
    </w:p>
    <w:p w14:paraId="35B68C01" w14:textId="504F4293" w:rsidR="00D0102B" w:rsidRPr="00A46BE2" w:rsidRDefault="00D0102B" w:rsidP="00D0102B">
      <w:pPr>
        <w:pStyle w:val="NormalWeb"/>
        <w:rPr>
          <w:lang w:val="en-GB"/>
          <w:rPrChange w:id="2444" w:author="Arnauld Desprets" w:date="2020-04-07T08:45:00Z">
            <w:rPr/>
          </w:rPrChange>
        </w:rPr>
      </w:pPr>
      <w:r w:rsidRPr="00A46BE2">
        <w:rPr>
          <w:noProof/>
          <w:color w:val="0000FF"/>
          <w:lang w:val="en-GB"/>
          <w:rPrChange w:id="2445" w:author="Arnauld Desprets" w:date="2020-04-07T08:45:00Z">
            <w:rPr>
              <w:noProof/>
              <w:color w:val="0000FF"/>
            </w:rPr>
          </w:rPrChange>
        </w:rPr>
        <w:lastRenderedPageBreak/>
        <w:drawing>
          <wp:inline distT="0" distB="0" distL="0" distR="0" wp14:anchorId="46053164" wp14:editId="53CF3C75">
            <wp:extent cx="5589905" cy="6496050"/>
            <wp:effectExtent l="0" t="0" r="0" b="0"/>
            <wp:docPr id="80" name="Picture 80" descr="OAuth Resource Owner Password Credentials API security Definition">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Auth Resource Owner Password Credentials API security Definition">
                      <a:hlinkClick r:id="rId191" tgtFrame="&quot;_blank&quot;"/>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89905" cy="6496050"/>
                    </a:xfrm>
                    <a:prstGeom prst="rect">
                      <a:avLst/>
                    </a:prstGeom>
                    <a:noFill/>
                    <a:ln>
                      <a:noFill/>
                    </a:ln>
                  </pic:spPr>
                </pic:pic>
              </a:graphicData>
            </a:graphic>
          </wp:inline>
        </w:drawing>
      </w:r>
    </w:p>
    <w:p w14:paraId="3725DC21" w14:textId="77777777" w:rsidR="00D0102B" w:rsidRPr="00A46BE2" w:rsidRDefault="00D0102B" w:rsidP="00D0102B">
      <w:pPr>
        <w:pStyle w:val="NormalWeb"/>
        <w:rPr>
          <w:lang w:val="en-GB"/>
          <w:rPrChange w:id="2446" w:author="Arnauld Desprets" w:date="2020-04-07T08:45:00Z">
            <w:rPr/>
          </w:rPrChange>
        </w:rPr>
      </w:pPr>
      <w:r w:rsidRPr="00A46BE2">
        <w:rPr>
          <w:lang w:val="en-GB"/>
          <w:rPrChange w:id="2447" w:author="Arnauld Desprets" w:date="2020-04-07T08:45:00Z">
            <w:rPr/>
          </w:rPrChange>
        </w:rPr>
        <w:t>In the Security selection, select Native ROPC OAuth and the details scope.</w:t>
      </w:r>
    </w:p>
    <w:p w14:paraId="427AA8B1" w14:textId="7099F342" w:rsidR="00D0102B" w:rsidRPr="00A46BE2" w:rsidRDefault="00D0102B" w:rsidP="00D0102B">
      <w:pPr>
        <w:pStyle w:val="NormalWeb"/>
        <w:rPr>
          <w:lang w:val="en-GB"/>
          <w:rPrChange w:id="2448" w:author="Arnauld Desprets" w:date="2020-04-07T08:45:00Z">
            <w:rPr/>
          </w:rPrChange>
        </w:rPr>
      </w:pPr>
      <w:r w:rsidRPr="00A46BE2">
        <w:rPr>
          <w:noProof/>
          <w:color w:val="0000FF"/>
          <w:lang w:val="en-GB"/>
          <w:rPrChange w:id="2449" w:author="Arnauld Desprets" w:date="2020-04-07T08:45:00Z">
            <w:rPr>
              <w:noProof/>
              <w:color w:val="0000FF"/>
            </w:rPr>
          </w:rPrChange>
        </w:rPr>
        <w:lastRenderedPageBreak/>
        <w:drawing>
          <wp:inline distT="0" distB="0" distL="0" distR="0" wp14:anchorId="5044A604" wp14:editId="544EDDA5">
            <wp:extent cx="4866005" cy="1526540"/>
            <wp:effectExtent l="0" t="0" r="0" b="0"/>
            <wp:docPr id="79" name="Picture 79" descr="OAuth Resource Owner Password Credentials API security Definition">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Auth Resource Owner Password Credentials API security Definition">
                      <a:hlinkClick r:id="rId193" tgtFrame="&quot;_blank&quot;"/>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66005" cy="1526540"/>
                    </a:xfrm>
                    <a:prstGeom prst="rect">
                      <a:avLst/>
                    </a:prstGeom>
                    <a:noFill/>
                    <a:ln>
                      <a:noFill/>
                    </a:ln>
                  </pic:spPr>
                </pic:pic>
              </a:graphicData>
            </a:graphic>
          </wp:inline>
        </w:drawing>
      </w:r>
    </w:p>
    <w:p w14:paraId="76A66BCF" w14:textId="77777777" w:rsidR="00D0102B" w:rsidRPr="00A46BE2" w:rsidRDefault="00D0102B" w:rsidP="00D0102B">
      <w:pPr>
        <w:pStyle w:val="Heading3"/>
        <w:rPr>
          <w:lang w:val="en-GB"/>
          <w:rPrChange w:id="2450" w:author="Arnauld Desprets" w:date="2020-04-07T08:45:00Z">
            <w:rPr/>
          </w:rPrChange>
        </w:rPr>
      </w:pPr>
      <w:r w:rsidRPr="00A46BE2">
        <w:rPr>
          <w:lang w:val="en-GB"/>
          <w:rPrChange w:id="2451" w:author="Arnauld Desprets" w:date="2020-04-07T08:45:00Z">
            <w:rPr/>
          </w:rPrChange>
        </w:rPr>
        <w:t>Tests</w:t>
      </w:r>
    </w:p>
    <w:p w14:paraId="6982D869" w14:textId="1DEE4777" w:rsidR="00D0102B" w:rsidRPr="00A46BE2" w:rsidRDefault="00D0102B" w:rsidP="00D0102B">
      <w:pPr>
        <w:pStyle w:val="NormalWeb"/>
        <w:rPr>
          <w:lang w:val="en-GB"/>
          <w:rPrChange w:id="2452" w:author="Arnauld Desprets" w:date="2020-04-07T08:45:00Z">
            <w:rPr/>
          </w:rPrChange>
        </w:rPr>
      </w:pPr>
      <w:r w:rsidRPr="00A46BE2">
        <w:rPr>
          <w:lang w:val="en-GB"/>
          <w:rPrChange w:id="2453" w:author="Arnauld Desprets" w:date="2020-04-07T08:45:00Z">
            <w:rPr/>
          </w:rPrChange>
        </w:rPr>
        <w:t xml:space="preserve">Not explained in </w:t>
      </w:r>
      <w:del w:id="2454" w:author="Arnauld Desprets" w:date="2020-04-07T08:57:00Z">
        <w:r w:rsidRPr="00A46BE2" w:rsidDel="007E01FF">
          <w:rPr>
            <w:lang w:val="en-GB"/>
            <w:rPrChange w:id="2455" w:author="Arnauld Desprets" w:date="2020-04-07T08:45:00Z">
              <w:rPr/>
            </w:rPrChange>
          </w:rPr>
          <w:delText>details</w:delText>
        </w:r>
      </w:del>
      <w:ins w:id="2456" w:author="Arnauld Desprets" w:date="2020-04-07T08:57:00Z">
        <w:r w:rsidR="007E01FF" w:rsidRPr="007E01FF">
          <w:rPr>
            <w:lang w:val="en-GB"/>
          </w:rPr>
          <w:t>detail</w:t>
        </w:r>
      </w:ins>
      <w:r w:rsidRPr="00A46BE2">
        <w:rPr>
          <w:lang w:val="en-GB"/>
          <w:rPrChange w:id="2457" w:author="Arnauld Desprets" w:date="2020-04-07T08:45:00Z">
            <w:rPr/>
          </w:rPrChange>
        </w:rPr>
        <w:t xml:space="preserve"> here, but we publish the product (or use </w:t>
      </w:r>
      <w:del w:id="2458" w:author="Arnauld Desprets" w:date="2020-04-07T08:57:00Z">
        <w:r w:rsidRPr="00A46BE2" w:rsidDel="007E01FF">
          <w:rPr>
            <w:lang w:val="en-GB"/>
            <w:rPrChange w:id="2459" w:author="Arnauld Desprets" w:date="2020-04-07T08:45:00Z">
              <w:rPr/>
            </w:rPrChange>
          </w:rPr>
          <w:delText>versionning</w:delText>
        </w:r>
      </w:del>
      <w:ins w:id="2460" w:author="Arnauld Desprets" w:date="2020-04-07T08:57:00Z">
        <w:r w:rsidR="007E01FF" w:rsidRPr="007E01FF">
          <w:rPr>
            <w:lang w:val="en-GB"/>
          </w:rPr>
          <w:t>versioning</w:t>
        </w:r>
      </w:ins>
      <w:r w:rsidRPr="00A46BE2">
        <w:rPr>
          <w:lang w:val="en-GB"/>
          <w:rPrChange w:id="2461" w:author="Arnauld Desprets" w:date="2020-04-07T08:45:00Z">
            <w:rPr/>
          </w:rPrChange>
        </w:rPr>
        <w:t xml:space="preserve"> with the publish capability), we are using the Integration environment. Then we subscribe to the Product with the Gold </w:t>
      </w:r>
      <w:proofErr w:type="gramStart"/>
      <w:r w:rsidRPr="00A46BE2">
        <w:rPr>
          <w:lang w:val="en-GB"/>
          <w:rPrChange w:id="2462" w:author="Arnauld Desprets" w:date="2020-04-07T08:45:00Z">
            <w:rPr/>
          </w:rPrChange>
        </w:rPr>
        <w:t>Plan, and</w:t>
      </w:r>
      <w:proofErr w:type="gramEnd"/>
      <w:r w:rsidRPr="00A46BE2">
        <w:rPr>
          <w:lang w:val="en-GB"/>
          <w:rPrChange w:id="2463" w:author="Arnauld Desprets" w:date="2020-04-07T08:45:00Z">
            <w:rPr/>
          </w:rPrChange>
        </w:rPr>
        <w:t xml:space="preserve"> approve the subscription. The API is published and ready to use.</w:t>
      </w:r>
    </w:p>
    <w:p w14:paraId="5BB529DB" w14:textId="77777777" w:rsidR="00D0102B" w:rsidRPr="00A46BE2" w:rsidRDefault="00D0102B" w:rsidP="00D0102B">
      <w:pPr>
        <w:pStyle w:val="NormalWeb"/>
        <w:rPr>
          <w:lang w:val="en-GB"/>
          <w:rPrChange w:id="2464" w:author="Arnauld Desprets" w:date="2020-04-07T08:45:00Z">
            <w:rPr/>
          </w:rPrChange>
        </w:rPr>
      </w:pPr>
      <w:r w:rsidRPr="00A46BE2">
        <w:rPr>
          <w:lang w:val="en-GB"/>
          <w:rPrChange w:id="2465" w:author="Arnauld Desprets" w:date="2020-04-07T08:45:00Z">
            <w:rPr/>
          </w:rPrChange>
        </w:rPr>
        <w:t>I'm going to test it in different ways: using Postman, curl and using the developer portal.</w:t>
      </w:r>
    </w:p>
    <w:p w14:paraId="50139E1C" w14:textId="77777777" w:rsidR="00D0102B" w:rsidRPr="00A46BE2" w:rsidRDefault="00D0102B" w:rsidP="00D0102B">
      <w:pPr>
        <w:pStyle w:val="Heading4"/>
        <w:rPr>
          <w:lang w:val="en-GB"/>
          <w:rPrChange w:id="2466" w:author="Arnauld Desprets" w:date="2020-04-07T08:45:00Z">
            <w:rPr/>
          </w:rPrChange>
        </w:rPr>
      </w:pPr>
      <w:r w:rsidRPr="00A46BE2">
        <w:rPr>
          <w:lang w:val="en-GB"/>
          <w:rPrChange w:id="2467" w:author="Arnauld Desprets" w:date="2020-04-07T08:45:00Z">
            <w:rPr/>
          </w:rPrChange>
        </w:rPr>
        <w:t>Using POSTMAN</w:t>
      </w:r>
    </w:p>
    <w:p w14:paraId="1BA57310" w14:textId="77777777" w:rsidR="00D0102B" w:rsidRPr="00A46BE2" w:rsidRDefault="00D0102B" w:rsidP="007A0802">
      <w:pPr>
        <w:numPr>
          <w:ilvl w:val="0"/>
          <w:numId w:val="59"/>
        </w:numPr>
        <w:spacing w:before="100" w:beforeAutospacing="1" w:after="100" w:afterAutospacing="1" w:line="240" w:lineRule="auto"/>
        <w:rPr>
          <w:lang w:val="en-GB"/>
          <w:rPrChange w:id="2468" w:author="Arnauld Desprets" w:date="2020-04-07T08:45:00Z">
            <w:rPr/>
          </w:rPrChange>
        </w:rPr>
      </w:pPr>
      <w:r w:rsidRPr="00A46BE2">
        <w:rPr>
          <w:lang w:val="en-GB"/>
          <w:rPrChange w:id="2469" w:author="Arnauld Desprets" w:date="2020-04-07T08:45:00Z">
            <w:rPr/>
          </w:rPrChange>
        </w:rPr>
        <w:t>Get token using the "1 -Resource Owner Password Token V2" request</w:t>
      </w:r>
    </w:p>
    <w:p w14:paraId="353BECF4" w14:textId="687B92BA" w:rsidR="00D0102B" w:rsidRPr="00A46BE2" w:rsidRDefault="00D0102B" w:rsidP="00D0102B">
      <w:pPr>
        <w:pStyle w:val="NormalWeb"/>
        <w:rPr>
          <w:lang w:val="en-GB"/>
          <w:rPrChange w:id="2470" w:author="Arnauld Desprets" w:date="2020-04-07T08:45:00Z">
            <w:rPr/>
          </w:rPrChange>
        </w:rPr>
      </w:pPr>
      <w:r w:rsidRPr="00A46BE2">
        <w:rPr>
          <w:noProof/>
          <w:color w:val="0000FF"/>
          <w:lang w:val="en-GB"/>
          <w:rPrChange w:id="2471" w:author="Arnauld Desprets" w:date="2020-04-07T08:45:00Z">
            <w:rPr>
              <w:noProof/>
              <w:color w:val="0000FF"/>
            </w:rPr>
          </w:rPrChange>
        </w:rPr>
        <w:lastRenderedPageBreak/>
        <w:drawing>
          <wp:inline distT="0" distB="0" distL="0" distR="0" wp14:anchorId="74A1B560" wp14:editId="6E986C31">
            <wp:extent cx="5943600" cy="6136005"/>
            <wp:effectExtent l="0" t="0" r="0" b="0"/>
            <wp:docPr id="78" name="Picture 78" descr="Test Get Access Token">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est Get Access Token">
                      <a:hlinkClick r:id="rId195" tgtFrame="&quot;_blank&quot;"/>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136005"/>
                    </a:xfrm>
                    <a:prstGeom prst="rect">
                      <a:avLst/>
                    </a:prstGeom>
                    <a:noFill/>
                    <a:ln>
                      <a:noFill/>
                    </a:ln>
                  </pic:spPr>
                </pic:pic>
              </a:graphicData>
            </a:graphic>
          </wp:inline>
        </w:drawing>
      </w:r>
    </w:p>
    <w:p w14:paraId="56FE12B3" w14:textId="77777777" w:rsidR="00D0102B" w:rsidRPr="00A46BE2" w:rsidRDefault="00D0102B" w:rsidP="007A0802">
      <w:pPr>
        <w:numPr>
          <w:ilvl w:val="0"/>
          <w:numId w:val="60"/>
        </w:numPr>
        <w:spacing w:before="100" w:beforeAutospacing="1" w:after="100" w:afterAutospacing="1" w:line="240" w:lineRule="auto"/>
        <w:rPr>
          <w:lang w:val="en-GB"/>
          <w:rPrChange w:id="2472" w:author="Arnauld Desprets" w:date="2020-04-07T08:45:00Z">
            <w:rPr/>
          </w:rPrChange>
        </w:rPr>
      </w:pPr>
      <w:r w:rsidRPr="00A46BE2">
        <w:rPr>
          <w:lang w:val="en-GB"/>
          <w:rPrChange w:id="2473" w:author="Arnauld Desprets" w:date="2020-04-07T08:45:00Z">
            <w:rPr/>
          </w:rPrChange>
        </w:rPr>
        <w:t xml:space="preserve">Use token to access FakeMagento V2.0.0 API using the "2 -FakeMagentaOrder </w:t>
      </w:r>
      <w:proofErr w:type="spellStart"/>
      <w:r w:rsidRPr="00A46BE2">
        <w:rPr>
          <w:lang w:val="en-GB"/>
          <w:rPrChange w:id="2474" w:author="Arnauld Desprets" w:date="2020-04-07T08:45:00Z">
            <w:rPr/>
          </w:rPrChange>
        </w:rPr>
        <w:t>NativeOAuth</w:t>
      </w:r>
      <w:proofErr w:type="spellEnd"/>
      <w:r w:rsidRPr="00A46BE2">
        <w:rPr>
          <w:lang w:val="en-GB"/>
          <w:rPrChange w:id="2475" w:author="Arnauld Desprets" w:date="2020-04-07T08:45:00Z">
            <w:rPr/>
          </w:rPrChange>
        </w:rPr>
        <w:t xml:space="preserve"> API" request</w:t>
      </w:r>
    </w:p>
    <w:p w14:paraId="6C20307F" w14:textId="7106FA03" w:rsidR="00D0102B" w:rsidRPr="00A46BE2" w:rsidRDefault="00D0102B" w:rsidP="00D0102B">
      <w:pPr>
        <w:pStyle w:val="NormalWeb"/>
        <w:rPr>
          <w:lang w:val="en-GB"/>
          <w:rPrChange w:id="2476" w:author="Arnauld Desprets" w:date="2020-04-07T08:45:00Z">
            <w:rPr/>
          </w:rPrChange>
        </w:rPr>
      </w:pPr>
      <w:r w:rsidRPr="00A46BE2">
        <w:rPr>
          <w:noProof/>
          <w:color w:val="0000FF"/>
          <w:lang w:val="en-GB"/>
          <w:rPrChange w:id="2477" w:author="Arnauld Desprets" w:date="2020-04-07T08:45:00Z">
            <w:rPr>
              <w:noProof/>
              <w:color w:val="0000FF"/>
            </w:rPr>
          </w:rPrChange>
        </w:rPr>
        <w:lastRenderedPageBreak/>
        <w:drawing>
          <wp:inline distT="0" distB="0" distL="0" distR="0" wp14:anchorId="7AB8207A" wp14:editId="72E5B2BD">
            <wp:extent cx="5943600" cy="4070985"/>
            <wp:effectExtent l="0" t="0" r="0" b="5715"/>
            <wp:docPr id="77" name="Picture 77" descr="Test Access API">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Test Access API">
                      <a:hlinkClick r:id="rId197" tgtFrame="&quot;_blank&quot;"/>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4070985"/>
                    </a:xfrm>
                    <a:prstGeom prst="rect">
                      <a:avLst/>
                    </a:prstGeom>
                    <a:noFill/>
                    <a:ln>
                      <a:noFill/>
                    </a:ln>
                  </pic:spPr>
                </pic:pic>
              </a:graphicData>
            </a:graphic>
          </wp:inline>
        </w:drawing>
      </w:r>
    </w:p>
    <w:p w14:paraId="29F15F51" w14:textId="77777777" w:rsidR="00D0102B" w:rsidRPr="00A46BE2" w:rsidRDefault="00D0102B" w:rsidP="007A0802">
      <w:pPr>
        <w:numPr>
          <w:ilvl w:val="0"/>
          <w:numId w:val="61"/>
        </w:numPr>
        <w:spacing w:before="100" w:beforeAutospacing="1" w:after="100" w:afterAutospacing="1" w:line="240" w:lineRule="auto"/>
        <w:rPr>
          <w:lang w:val="en-GB"/>
          <w:rPrChange w:id="2478" w:author="Arnauld Desprets" w:date="2020-04-07T08:45:00Z">
            <w:rPr/>
          </w:rPrChange>
        </w:rPr>
      </w:pPr>
      <w:r w:rsidRPr="00A46BE2">
        <w:rPr>
          <w:lang w:val="en-GB"/>
          <w:rPrChange w:id="2479" w:author="Arnauld Desprets" w:date="2020-04-07T08:45:00Z">
            <w:rPr/>
          </w:rPrChange>
        </w:rPr>
        <w:t>Introspect token API using the "Introspect Access Token" request</w:t>
      </w:r>
    </w:p>
    <w:p w14:paraId="2BE25E8C" w14:textId="229FF9FE" w:rsidR="00D0102B" w:rsidRPr="00A46BE2" w:rsidRDefault="00D0102B" w:rsidP="00D0102B">
      <w:pPr>
        <w:pStyle w:val="NormalWeb"/>
        <w:rPr>
          <w:lang w:val="en-GB"/>
          <w:rPrChange w:id="2480" w:author="Arnauld Desprets" w:date="2020-04-07T08:45:00Z">
            <w:rPr/>
          </w:rPrChange>
        </w:rPr>
      </w:pPr>
      <w:r w:rsidRPr="00A46BE2">
        <w:rPr>
          <w:noProof/>
          <w:color w:val="0000FF"/>
          <w:lang w:val="en-GB"/>
          <w:rPrChange w:id="2481" w:author="Arnauld Desprets" w:date="2020-04-07T08:45:00Z">
            <w:rPr>
              <w:noProof/>
              <w:color w:val="0000FF"/>
            </w:rPr>
          </w:rPrChange>
        </w:rPr>
        <w:lastRenderedPageBreak/>
        <w:drawing>
          <wp:inline distT="0" distB="0" distL="0" distR="0" wp14:anchorId="04C2EB39" wp14:editId="64DD8E10">
            <wp:extent cx="5943600" cy="5015230"/>
            <wp:effectExtent l="0" t="0" r="0" b="0"/>
            <wp:docPr id="76" name="Picture 76" descr="Test Introspect Access Token">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est Introspect Access Token">
                      <a:hlinkClick r:id="rId199"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5015230"/>
                    </a:xfrm>
                    <a:prstGeom prst="rect">
                      <a:avLst/>
                    </a:prstGeom>
                    <a:noFill/>
                    <a:ln>
                      <a:noFill/>
                    </a:ln>
                  </pic:spPr>
                </pic:pic>
              </a:graphicData>
            </a:graphic>
          </wp:inline>
        </w:drawing>
      </w:r>
    </w:p>
    <w:p w14:paraId="2651FC93" w14:textId="77777777" w:rsidR="00D0102B" w:rsidRPr="00A46BE2" w:rsidRDefault="00D0102B" w:rsidP="007A0802">
      <w:pPr>
        <w:numPr>
          <w:ilvl w:val="0"/>
          <w:numId w:val="62"/>
        </w:numPr>
        <w:spacing w:before="100" w:beforeAutospacing="1" w:after="100" w:afterAutospacing="1" w:line="240" w:lineRule="auto"/>
        <w:rPr>
          <w:lang w:val="en-GB"/>
          <w:rPrChange w:id="2482" w:author="Arnauld Desprets" w:date="2020-04-07T08:45:00Z">
            <w:rPr/>
          </w:rPrChange>
        </w:rPr>
      </w:pPr>
      <w:r w:rsidRPr="00A46BE2">
        <w:rPr>
          <w:lang w:val="en-GB"/>
          <w:rPrChange w:id="2483" w:author="Arnauld Desprets" w:date="2020-04-07T08:45:00Z">
            <w:rPr/>
          </w:rPrChange>
        </w:rPr>
        <w:t>Revoke token API using the "3 -Revoke" request</w:t>
      </w:r>
    </w:p>
    <w:p w14:paraId="32535378" w14:textId="1EBBE50D" w:rsidR="00D0102B" w:rsidRPr="00A46BE2" w:rsidRDefault="00D0102B" w:rsidP="00D0102B">
      <w:pPr>
        <w:pStyle w:val="NormalWeb"/>
        <w:rPr>
          <w:lang w:val="en-GB"/>
          <w:rPrChange w:id="2484" w:author="Arnauld Desprets" w:date="2020-04-07T08:45:00Z">
            <w:rPr/>
          </w:rPrChange>
        </w:rPr>
      </w:pPr>
      <w:r w:rsidRPr="00A46BE2">
        <w:rPr>
          <w:noProof/>
          <w:color w:val="0000FF"/>
          <w:lang w:val="en-GB"/>
          <w:rPrChange w:id="2485" w:author="Arnauld Desprets" w:date="2020-04-07T08:45:00Z">
            <w:rPr>
              <w:noProof/>
              <w:color w:val="0000FF"/>
            </w:rPr>
          </w:rPrChange>
        </w:rPr>
        <w:lastRenderedPageBreak/>
        <w:drawing>
          <wp:inline distT="0" distB="0" distL="0" distR="0" wp14:anchorId="44C6A9C5" wp14:editId="2FEFD49A">
            <wp:extent cx="5943600" cy="3390900"/>
            <wp:effectExtent l="0" t="0" r="0" b="0"/>
            <wp:docPr id="75" name="Picture 75" descr="Test Revoke Access Token">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Test Revoke Access Token">
                      <a:hlinkClick r:id="rId201" tgtFrame="&quot;_blank&quot;"/>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41B5E1AF" w14:textId="77777777" w:rsidR="00D0102B" w:rsidRPr="00A46BE2" w:rsidRDefault="00D0102B" w:rsidP="007A0802">
      <w:pPr>
        <w:numPr>
          <w:ilvl w:val="0"/>
          <w:numId w:val="63"/>
        </w:numPr>
        <w:spacing w:before="100" w:beforeAutospacing="1" w:after="100" w:afterAutospacing="1" w:line="240" w:lineRule="auto"/>
        <w:rPr>
          <w:lang w:val="en-GB"/>
          <w:rPrChange w:id="2486" w:author="Arnauld Desprets" w:date="2020-04-07T08:45:00Z">
            <w:rPr/>
          </w:rPrChange>
        </w:rPr>
      </w:pPr>
      <w:r w:rsidRPr="00A46BE2">
        <w:rPr>
          <w:lang w:val="en-GB"/>
          <w:rPrChange w:id="2487" w:author="Arnauld Desprets" w:date="2020-04-07T08:45:00Z">
            <w:rPr/>
          </w:rPrChange>
        </w:rPr>
        <w:t xml:space="preserve">Access API again with revoked token API using the "2 -FakeMagentaOrder </w:t>
      </w:r>
      <w:proofErr w:type="spellStart"/>
      <w:r w:rsidRPr="00A46BE2">
        <w:rPr>
          <w:lang w:val="en-GB"/>
          <w:rPrChange w:id="2488" w:author="Arnauld Desprets" w:date="2020-04-07T08:45:00Z">
            <w:rPr/>
          </w:rPrChange>
        </w:rPr>
        <w:t>NativeOAuth</w:t>
      </w:r>
      <w:proofErr w:type="spellEnd"/>
      <w:r w:rsidRPr="00A46BE2">
        <w:rPr>
          <w:lang w:val="en-GB"/>
          <w:rPrChange w:id="2489" w:author="Arnauld Desprets" w:date="2020-04-07T08:45:00Z">
            <w:rPr/>
          </w:rPrChange>
        </w:rPr>
        <w:t xml:space="preserve"> API" request</w:t>
      </w:r>
    </w:p>
    <w:p w14:paraId="799FCE2A" w14:textId="6DFBC3A1" w:rsidR="00D0102B" w:rsidRPr="00A46BE2" w:rsidRDefault="00D0102B" w:rsidP="00D0102B">
      <w:pPr>
        <w:pStyle w:val="NormalWeb"/>
        <w:rPr>
          <w:lang w:val="en-GB"/>
          <w:rPrChange w:id="2490" w:author="Arnauld Desprets" w:date="2020-04-07T08:45:00Z">
            <w:rPr/>
          </w:rPrChange>
        </w:rPr>
      </w:pPr>
      <w:r w:rsidRPr="00A46BE2">
        <w:rPr>
          <w:noProof/>
          <w:color w:val="0000FF"/>
          <w:lang w:val="en-GB"/>
          <w:rPrChange w:id="2491" w:author="Arnauld Desprets" w:date="2020-04-07T08:45:00Z">
            <w:rPr>
              <w:noProof/>
              <w:color w:val="0000FF"/>
            </w:rPr>
          </w:rPrChange>
        </w:rPr>
        <w:drawing>
          <wp:inline distT="0" distB="0" distL="0" distR="0" wp14:anchorId="146BD006" wp14:editId="43AA0E84">
            <wp:extent cx="5943600" cy="4047490"/>
            <wp:effectExtent l="0" t="0" r="0" b="0"/>
            <wp:docPr id="74" name="Picture 74" descr="Test Access API">
              <a:hlinkClick xmlns:a="http://schemas.openxmlformats.org/drawingml/2006/main" r:id="rId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est Access API">
                      <a:hlinkClick r:id="rId203" tgtFrame="&quot;_blank&quot;"/>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4047490"/>
                    </a:xfrm>
                    <a:prstGeom prst="rect">
                      <a:avLst/>
                    </a:prstGeom>
                    <a:noFill/>
                    <a:ln>
                      <a:noFill/>
                    </a:ln>
                  </pic:spPr>
                </pic:pic>
              </a:graphicData>
            </a:graphic>
          </wp:inline>
        </w:drawing>
      </w:r>
    </w:p>
    <w:p w14:paraId="02B50810" w14:textId="77777777" w:rsidR="00D0102B" w:rsidRPr="00A46BE2" w:rsidRDefault="00D0102B" w:rsidP="00D0102B">
      <w:pPr>
        <w:pStyle w:val="Heading4"/>
        <w:rPr>
          <w:lang w:val="en-GB"/>
          <w:rPrChange w:id="2492" w:author="Arnauld Desprets" w:date="2020-04-07T08:45:00Z">
            <w:rPr/>
          </w:rPrChange>
        </w:rPr>
      </w:pPr>
      <w:r w:rsidRPr="00A46BE2">
        <w:rPr>
          <w:lang w:val="en-GB"/>
          <w:rPrChange w:id="2493" w:author="Arnauld Desprets" w:date="2020-04-07T08:45:00Z">
            <w:rPr/>
          </w:rPrChange>
        </w:rPr>
        <w:lastRenderedPageBreak/>
        <w:t>Using curl</w:t>
      </w:r>
    </w:p>
    <w:p w14:paraId="76030961" w14:textId="77777777" w:rsidR="00D0102B" w:rsidRPr="00A46BE2" w:rsidRDefault="00D0102B" w:rsidP="007A0802">
      <w:pPr>
        <w:numPr>
          <w:ilvl w:val="0"/>
          <w:numId w:val="64"/>
        </w:numPr>
        <w:spacing w:before="100" w:beforeAutospacing="1" w:after="100" w:afterAutospacing="1" w:line="240" w:lineRule="auto"/>
        <w:rPr>
          <w:lang w:val="en-GB"/>
          <w:rPrChange w:id="2494" w:author="Arnauld Desprets" w:date="2020-04-07T08:45:00Z">
            <w:rPr/>
          </w:rPrChange>
        </w:rPr>
      </w:pPr>
      <w:r w:rsidRPr="00A46BE2">
        <w:rPr>
          <w:lang w:val="en-GB"/>
          <w:rPrChange w:id="2495" w:author="Arnauld Desprets" w:date="2020-04-07T08:45:00Z">
            <w:rPr/>
          </w:rPrChange>
        </w:rPr>
        <w:t>Get token Request</w:t>
      </w:r>
    </w:p>
    <w:p w14:paraId="6D8BB796" w14:textId="77777777" w:rsidR="00D0102B" w:rsidRPr="00A46BE2" w:rsidRDefault="00D0102B" w:rsidP="00D0102B">
      <w:pPr>
        <w:pStyle w:val="HTMLPreformatted"/>
        <w:rPr>
          <w:rStyle w:val="HTMLCode"/>
          <w:lang w:val="en-GB"/>
          <w:rPrChange w:id="2496" w:author="Arnauld Desprets" w:date="2020-04-07T08:45:00Z">
            <w:rPr>
              <w:rStyle w:val="HTMLCode"/>
            </w:rPr>
          </w:rPrChange>
        </w:rPr>
      </w:pPr>
      <w:r w:rsidRPr="00A46BE2">
        <w:rPr>
          <w:rStyle w:val="HTMLCode"/>
          <w:lang w:val="en-GB"/>
          <w:rPrChange w:id="2497" w:author="Arnauld Desprets" w:date="2020-04-07T08:45:00Z">
            <w:rPr>
              <w:rStyle w:val="HTMLCode"/>
            </w:rPr>
          </w:rPrChange>
        </w:rPr>
        <w:t>POST /org1/integration/nativeprovider/oauth2/token HTTP/1.1</w:t>
      </w:r>
    </w:p>
    <w:p w14:paraId="240EF53F" w14:textId="77777777" w:rsidR="00D0102B" w:rsidRPr="00A46BE2" w:rsidRDefault="00D0102B" w:rsidP="00D0102B">
      <w:pPr>
        <w:pStyle w:val="HTMLPreformatted"/>
        <w:rPr>
          <w:rStyle w:val="HTMLCode"/>
          <w:lang w:val="en-GB"/>
          <w:rPrChange w:id="2498" w:author="Arnauld Desprets" w:date="2020-04-07T08:45:00Z">
            <w:rPr>
              <w:rStyle w:val="HTMLCode"/>
              <w:lang w:val="fr-FR"/>
            </w:rPr>
          </w:rPrChange>
        </w:rPr>
      </w:pPr>
      <w:r w:rsidRPr="00A46BE2">
        <w:rPr>
          <w:rStyle w:val="HTMLCode"/>
          <w:lang w:val="en-GB"/>
          <w:rPrChange w:id="2499" w:author="Arnauld Desprets" w:date="2020-04-07T08:45:00Z">
            <w:rPr>
              <w:rStyle w:val="HTMLCode"/>
              <w:lang w:val="fr-FR"/>
            </w:rPr>
          </w:rPrChange>
        </w:rPr>
        <w:t>Content-Type: application/x-www-form-urlencoded</w:t>
      </w:r>
    </w:p>
    <w:p w14:paraId="6CE3402F" w14:textId="77777777" w:rsidR="00D0102B" w:rsidRPr="00A46BE2" w:rsidRDefault="00D0102B" w:rsidP="00D0102B">
      <w:pPr>
        <w:pStyle w:val="HTMLPreformatted"/>
        <w:rPr>
          <w:rStyle w:val="HTMLCode"/>
          <w:lang w:val="en-GB"/>
          <w:rPrChange w:id="2500" w:author="Arnauld Desprets" w:date="2020-04-07T08:45:00Z">
            <w:rPr>
              <w:rStyle w:val="HTMLCode"/>
            </w:rPr>
          </w:rPrChange>
        </w:rPr>
      </w:pPr>
      <w:proofErr w:type="gramStart"/>
      <w:r w:rsidRPr="00A46BE2">
        <w:rPr>
          <w:rStyle w:val="HTMLCode"/>
          <w:lang w:val="en-GB"/>
          <w:rPrChange w:id="2501" w:author="Arnauld Desprets" w:date="2020-04-07T08:45:00Z">
            <w:rPr>
              <w:rStyle w:val="HTMLCode"/>
            </w:rPr>
          </w:rPrChange>
        </w:rPr>
        <w:t>accept:</w:t>
      </w:r>
      <w:proofErr w:type="gramEnd"/>
      <w:r w:rsidRPr="00A46BE2">
        <w:rPr>
          <w:rStyle w:val="HTMLCode"/>
          <w:lang w:val="en-GB"/>
          <w:rPrChange w:id="2502" w:author="Arnauld Desprets" w:date="2020-04-07T08:45:00Z">
            <w:rPr>
              <w:rStyle w:val="HTMLCode"/>
            </w:rPr>
          </w:rPrChange>
        </w:rPr>
        <w:t xml:space="preserve"> application/json</w:t>
      </w:r>
    </w:p>
    <w:p w14:paraId="65224428" w14:textId="77777777" w:rsidR="00D0102B" w:rsidRPr="00A46BE2" w:rsidRDefault="00D0102B" w:rsidP="00D0102B">
      <w:pPr>
        <w:pStyle w:val="HTMLPreformatted"/>
        <w:rPr>
          <w:rStyle w:val="HTMLCode"/>
          <w:lang w:val="en-GB"/>
          <w:rPrChange w:id="2503" w:author="Arnauld Desprets" w:date="2020-04-07T08:45:00Z">
            <w:rPr>
              <w:rStyle w:val="HTMLCode"/>
            </w:rPr>
          </w:rPrChange>
        </w:rPr>
      </w:pPr>
      <w:r w:rsidRPr="00A46BE2">
        <w:rPr>
          <w:rStyle w:val="HTMLCode"/>
          <w:lang w:val="en-GB"/>
          <w:rPrChange w:id="2504" w:author="Arnauld Desprets" w:date="2020-04-07T08:45:00Z">
            <w:rPr>
              <w:rStyle w:val="HTMLCode"/>
            </w:rPr>
          </w:rPrChange>
        </w:rPr>
        <w:t>grant_type=password&amp;username=foo&amp;password=foo&amp;client_id=421223e773f237c5231842102660896e&amp;client_secret=556a75ce26097f96ea281ed47c1cf2e7&amp;scope=details&amp;APIm-Debug=true</w:t>
      </w:r>
    </w:p>
    <w:p w14:paraId="6E9DA0C0" w14:textId="77777777" w:rsidR="00D0102B" w:rsidRPr="00A46BE2" w:rsidRDefault="00D0102B" w:rsidP="00D0102B">
      <w:pPr>
        <w:pStyle w:val="NormalWeb"/>
        <w:rPr>
          <w:lang w:val="en-GB"/>
          <w:rPrChange w:id="2505" w:author="Arnauld Desprets" w:date="2020-04-07T08:45:00Z">
            <w:rPr/>
          </w:rPrChange>
        </w:rPr>
      </w:pPr>
      <w:r w:rsidRPr="00A46BE2">
        <w:rPr>
          <w:lang w:val="en-GB"/>
          <w:rPrChange w:id="2506" w:author="Arnauld Desprets" w:date="2020-04-07T08:45:00Z">
            <w:rPr/>
          </w:rPrChange>
        </w:rPr>
        <w:t>Response</w:t>
      </w:r>
    </w:p>
    <w:p w14:paraId="302CC702" w14:textId="77777777" w:rsidR="00D0102B" w:rsidRPr="00A46BE2" w:rsidRDefault="00D0102B" w:rsidP="00D0102B">
      <w:pPr>
        <w:pStyle w:val="HTMLPreformatted"/>
        <w:rPr>
          <w:rStyle w:val="HTMLCode"/>
          <w:lang w:val="en-GB"/>
          <w:rPrChange w:id="2507" w:author="Arnauld Desprets" w:date="2020-04-07T08:45:00Z">
            <w:rPr>
              <w:rStyle w:val="HTMLCode"/>
            </w:rPr>
          </w:rPrChange>
        </w:rPr>
      </w:pPr>
      <w:r w:rsidRPr="00A46BE2">
        <w:rPr>
          <w:rStyle w:val="HTMLCode"/>
          <w:lang w:val="en-GB"/>
          <w:rPrChange w:id="2508" w:author="Arnauld Desprets" w:date="2020-04-07T08:45:00Z">
            <w:rPr>
              <w:rStyle w:val="HTMLCode"/>
            </w:rPr>
          </w:rPrChange>
        </w:rPr>
        <w:t>HTTP/1.1 200 OK</w:t>
      </w:r>
    </w:p>
    <w:p w14:paraId="40DB68E0" w14:textId="77777777" w:rsidR="00D0102B" w:rsidRPr="00A46BE2" w:rsidRDefault="00D0102B" w:rsidP="00D0102B">
      <w:pPr>
        <w:pStyle w:val="HTMLPreformatted"/>
        <w:rPr>
          <w:rStyle w:val="HTMLCode"/>
          <w:lang w:val="en-GB"/>
          <w:rPrChange w:id="2509" w:author="Arnauld Desprets" w:date="2020-04-07T08:45:00Z">
            <w:rPr>
              <w:rStyle w:val="HTMLCode"/>
            </w:rPr>
          </w:rPrChange>
        </w:rPr>
      </w:pPr>
      <w:r w:rsidRPr="00A46BE2">
        <w:rPr>
          <w:rStyle w:val="HTMLCode"/>
          <w:lang w:val="en-GB"/>
          <w:rPrChange w:id="2510" w:author="Arnauld Desprets" w:date="2020-04-07T08:45:00Z">
            <w:rPr>
              <w:rStyle w:val="HTMLCode"/>
            </w:rPr>
          </w:rPrChange>
        </w:rPr>
        <w:t>Transfer-Encoding: chunked</w:t>
      </w:r>
    </w:p>
    <w:p w14:paraId="3C53285A" w14:textId="77777777" w:rsidR="00D0102B" w:rsidRPr="00A46BE2" w:rsidRDefault="00D0102B" w:rsidP="00D0102B">
      <w:pPr>
        <w:pStyle w:val="HTMLPreformatted"/>
        <w:rPr>
          <w:rStyle w:val="HTMLCode"/>
          <w:lang w:val="en-GB"/>
          <w:rPrChange w:id="2511" w:author="Arnauld Desprets" w:date="2020-04-07T08:45:00Z">
            <w:rPr>
              <w:rStyle w:val="HTMLCode"/>
            </w:rPr>
          </w:rPrChange>
        </w:rPr>
      </w:pPr>
      <w:r w:rsidRPr="00A46BE2">
        <w:rPr>
          <w:rStyle w:val="HTMLCode"/>
          <w:lang w:val="en-GB"/>
          <w:rPrChange w:id="2512" w:author="Arnauld Desprets" w:date="2020-04-07T08:45:00Z">
            <w:rPr>
              <w:rStyle w:val="HTMLCode"/>
            </w:rPr>
          </w:rPrChange>
        </w:rPr>
        <w:t>X-RateLimit-Limit: name=default,</w:t>
      </w:r>
      <w:proofErr w:type="gramStart"/>
      <w:r w:rsidRPr="00A46BE2">
        <w:rPr>
          <w:rStyle w:val="HTMLCode"/>
          <w:lang w:val="en-GB"/>
          <w:rPrChange w:id="2513" w:author="Arnauld Desprets" w:date="2020-04-07T08:45:00Z">
            <w:rPr>
              <w:rStyle w:val="HTMLCode"/>
            </w:rPr>
          </w:rPrChange>
        </w:rPr>
        <w:t>100;</w:t>
      </w:r>
      <w:proofErr w:type="gramEnd"/>
    </w:p>
    <w:p w14:paraId="5D3FC967" w14:textId="77777777" w:rsidR="00D0102B" w:rsidRPr="00A46BE2" w:rsidRDefault="00D0102B" w:rsidP="00D0102B">
      <w:pPr>
        <w:pStyle w:val="HTMLPreformatted"/>
        <w:rPr>
          <w:rStyle w:val="HTMLCode"/>
          <w:lang w:val="en-GB"/>
          <w:rPrChange w:id="2514" w:author="Arnauld Desprets" w:date="2020-04-07T08:45:00Z">
            <w:rPr>
              <w:rStyle w:val="HTMLCode"/>
            </w:rPr>
          </w:rPrChange>
        </w:rPr>
      </w:pPr>
      <w:r w:rsidRPr="00A46BE2">
        <w:rPr>
          <w:rStyle w:val="HTMLCode"/>
          <w:lang w:val="en-GB"/>
          <w:rPrChange w:id="2515" w:author="Arnauld Desprets" w:date="2020-04-07T08:45:00Z">
            <w:rPr>
              <w:rStyle w:val="HTMLCode"/>
            </w:rPr>
          </w:rPrChange>
        </w:rPr>
        <w:t>X-RateLimit-Remaining: name=default,</w:t>
      </w:r>
      <w:proofErr w:type="gramStart"/>
      <w:r w:rsidRPr="00A46BE2">
        <w:rPr>
          <w:rStyle w:val="HTMLCode"/>
          <w:lang w:val="en-GB"/>
          <w:rPrChange w:id="2516" w:author="Arnauld Desprets" w:date="2020-04-07T08:45:00Z">
            <w:rPr>
              <w:rStyle w:val="HTMLCode"/>
            </w:rPr>
          </w:rPrChange>
        </w:rPr>
        <w:t>92;</w:t>
      </w:r>
      <w:proofErr w:type="gramEnd"/>
    </w:p>
    <w:p w14:paraId="731E63E9" w14:textId="77777777" w:rsidR="00D0102B" w:rsidRPr="00A46BE2" w:rsidRDefault="00D0102B" w:rsidP="00D0102B">
      <w:pPr>
        <w:pStyle w:val="HTMLPreformatted"/>
        <w:rPr>
          <w:rStyle w:val="HTMLCode"/>
          <w:lang w:val="en-GB"/>
          <w:rPrChange w:id="2517" w:author="Arnauld Desprets" w:date="2020-04-07T08:45:00Z">
            <w:rPr>
              <w:rStyle w:val="HTMLCode"/>
              <w:lang w:val="fr-FR"/>
            </w:rPr>
          </w:rPrChange>
        </w:rPr>
      </w:pPr>
      <w:proofErr w:type="gramStart"/>
      <w:r w:rsidRPr="00A46BE2">
        <w:rPr>
          <w:rStyle w:val="HTMLCode"/>
          <w:lang w:val="en-GB"/>
          <w:rPrChange w:id="2518" w:author="Arnauld Desprets" w:date="2020-04-07T08:45:00Z">
            <w:rPr>
              <w:rStyle w:val="HTMLCode"/>
              <w:lang w:val="fr-FR"/>
            </w:rPr>
          </w:rPrChange>
        </w:rPr>
        <w:t>accept:</w:t>
      </w:r>
      <w:proofErr w:type="gramEnd"/>
      <w:r w:rsidRPr="00A46BE2">
        <w:rPr>
          <w:rStyle w:val="HTMLCode"/>
          <w:lang w:val="en-GB"/>
          <w:rPrChange w:id="2519" w:author="Arnauld Desprets" w:date="2020-04-07T08:45:00Z">
            <w:rPr>
              <w:rStyle w:val="HTMLCode"/>
              <w:lang w:val="fr-FR"/>
            </w:rPr>
          </w:rPrChange>
        </w:rPr>
        <w:t xml:space="preserve"> application/json</w:t>
      </w:r>
    </w:p>
    <w:p w14:paraId="6FEBC645" w14:textId="77777777" w:rsidR="00D0102B" w:rsidRPr="00A46BE2" w:rsidRDefault="00D0102B" w:rsidP="00D0102B">
      <w:pPr>
        <w:pStyle w:val="HTMLPreformatted"/>
        <w:rPr>
          <w:rStyle w:val="HTMLCode"/>
          <w:lang w:val="en-GB"/>
          <w:rPrChange w:id="2520" w:author="Arnauld Desprets" w:date="2020-04-07T08:45:00Z">
            <w:rPr>
              <w:rStyle w:val="HTMLCode"/>
              <w:lang w:val="fr-FR"/>
            </w:rPr>
          </w:rPrChange>
        </w:rPr>
      </w:pPr>
      <w:r w:rsidRPr="00A46BE2">
        <w:rPr>
          <w:rStyle w:val="HTMLCode"/>
          <w:lang w:val="en-GB"/>
          <w:rPrChange w:id="2521" w:author="Arnauld Desprets" w:date="2020-04-07T08:45:00Z">
            <w:rPr>
              <w:rStyle w:val="HTMLCode"/>
              <w:lang w:val="fr-FR"/>
            </w:rPr>
          </w:rPrChange>
        </w:rPr>
        <w:t>X-Client-IP: 10.126.64.177</w:t>
      </w:r>
    </w:p>
    <w:p w14:paraId="4322432C" w14:textId="77777777" w:rsidR="00D0102B" w:rsidRPr="00A46BE2" w:rsidRDefault="00D0102B" w:rsidP="00D0102B">
      <w:pPr>
        <w:pStyle w:val="HTMLPreformatted"/>
        <w:rPr>
          <w:rStyle w:val="HTMLCode"/>
          <w:lang w:val="en-GB"/>
          <w:rPrChange w:id="2522" w:author="Arnauld Desprets" w:date="2020-04-07T08:45:00Z">
            <w:rPr>
              <w:rStyle w:val="HTMLCode"/>
              <w:lang w:val="fr-FR"/>
            </w:rPr>
          </w:rPrChange>
        </w:rPr>
      </w:pPr>
      <w:r w:rsidRPr="00A46BE2">
        <w:rPr>
          <w:rStyle w:val="HTMLCode"/>
          <w:lang w:val="en-GB"/>
          <w:rPrChange w:id="2523" w:author="Arnauld Desprets" w:date="2020-04-07T08:45:00Z">
            <w:rPr>
              <w:rStyle w:val="HTMLCode"/>
              <w:lang w:val="fr-FR"/>
            </w:rPr>
          </w:rPrChange>
        </w:rPr>
        <w:t>X-Global-Transaction-ID: 6fc036bd5e87307000066131</w:t>
      </w:r>
    </w:p>
    <w:p w14:paraId="1477BD70" w14:textId="77777777" w:rsidR="00D0102B" w:rsidRPr="00A46BE2" w:rsidRDefault="00D0102B" w:rsidP="00D0102B">
      <w:pPr>
        <w:pStyle w:val="HTMLPreformatted"/>
        <w:rPr>
          <w:rStyle w:val="HTMLCode"/>
          <w:lang w:val="en-GB"/>
          <w:rPrChange w:id="2524" w:author="Arnauld Desprets" w:date="2020-04-07T08:45:00Z">
            <w:rPr>
              <w:rStyle w:val="HTMLCode"/>
              <w:lang w:val="fr-FR"/>
            </w:rPr>
          </w:rPrChange>
        </w:rPr>
      </w:pPr>
      <w:r w:rsidRPr="00A46BE2">
        <w:rPr>
          <w:rStyle w:val="HTMLCode"/>
          <w:lang w:val="en-GB"/>
          <w:rPrChange w:id="2525" w:author="Arnauld Desprets" w:date="2020-04-07T08:45:00Z">
            <w:rPr>
              <w:rStyle w:val="HTMLCode"/>
              <w:lang w:val="fr-FR"/>
            </w:rPr>
          </w:rPrChange>
        </w:rPr>
        <w:t>Content-Type: application/json</w:t>
      </w:r>
    </w:p>
    <w:p w14:paraId="50AB2BFB" w14:textId="77777777" w:rsidR="00D0102B" w:rsidRPr="00A46BE2" w:rsidRDefault="00D0102B" w:rsidP="00D0102B">
      <w:pPr>
        <w:pStyle w:val="HTMLPreformatted"/>
        <w:rPr>
          <w:rStyle w:val="HTMLCode"/>
          <w:lang w:val="en-GB"/>
          <w:rPrChange w:id="2526" w:author="Arnauld Desprets" w:date="2020-04-07T08:45:00Z">
            <w:rPr>
              <w:rStyle w:val="HTMLCode"/>
              <w:lang w:val="fr-FR"/>
            </w:rPr>
          </w:rPrChange>
        </w:rPr>
      </w:pPr>
      <w:r w:rsidRPr="00A46BE2">
        <w:rPr>
          <w:rStyle w:val="HTMLCode"/>
          <w:lang w:val="en-GB"/>
          <w:rPrChange w:id="2527" w:author="Arnauld Desprets" w:date="2020-04-07T08:45:00Z">
            <w:rPr>
              <w:rStyle w:val="HTMLCode"/>
              <w:lang w:val="fr-FR"/>
            </w:rPr>
          </w:rPrChange>
        </w:rPr>
        <w:t>Pragma: no-cache</w:t>
      </w:r>
    </w:p>
    <w:p w14:paraId="51C32229" w14:textId="77777777" w:rsidR="00D0102B" w:rsidRPr="00A46BE2" w:rsidRDefault="00D0102B" w:rsidP="00D0102B">
      <w:pPr>
        <w:pStyle w:val="HTMLPreformatted"/>
        <w:rPr>
          <w:rStyle w:val="HTMLCode"/>
          <w:lang w:val="en-GB"/>
          <w:rPrChange w:id="2528" w:author="Arnauld Desprets" w:date="2020-04-07T08:45:00Z">
            <w:rPr>
              <w:rStyle w:val="HTMLCode"/>
              <w:lang w:val="fr-FR"/>
            </w:rPr>
          </w:rPrChange>
        </w:rPr>
      </w:pPr>
      <w:r w:rsidRPr="00A46BE2">
        <w:rPr>
          <w:rStyle w:val="HTMLCode"/>
          <w:lang w:val="en-GB"/>
          <w:rPrChange w:id="2529" w:author="Arnauld Desprets" w:date="2020-04-07T08:45:00Z">
            <w:rPr>
              <w:rStyle w:val="HTMLCode"/>
              <w:lang w:val="fr-FR"/>
            </w:rPr>
          </w:rPrChange>
        </w:rPr>
        <w:t>Date: Fri, 03 Apr 2020 12:47:45 GMT</w:t>
      </w:r>
    </w:p>
    <w:p w14:paraId="460260E7" w14:textId="77777777" w:rsidR="00D0102B" w:rsidRPr="00A46BE2" w:rsidRDefault="00D0102B" w:rsidP="00D0102B">
      <w:pPr>
        <w:pStyle w:val="HTMLPreformatted"/>
        <w:rPr>
          <w:rStyle w:val="HTMLCode"/>
          <w:lang w:val="en-GB"/>
          <w:rPrChange w:id="2530" w:author="Arnauld Desprets" w:date="2020-04-07T08:45:00Z">
            <w:rPr>
              <w:rStyle w:val="HTMLCode"/>
              <w:lang w:val="fr-FR"/>
            </w:rPr>
          </w:rPrChange>
        </w:rPr>
      </w:pPr>
      <w:r w:rsidRPr="00A46BE2">
        <w:rPr>
          <w:rStyle w:val="HTMLCode"/>
          <w:lang w:val="en-GB"/>
          <w:rPrChange w:id="2531" w:author="Arnauld Desprets" w:date="2020-04-07T08:45:00Z">
            <w:rPr>
              <w:rStyle w:val="HTMLCode"/>
              <w:lang w:val="fr-FR"/>
            </w:rPr>
          </w:rPrChange>
        </w:rPr>
        <w:t>{</w:t>
      </w:r>
    </w:p>
    <w:p w14:paraId="644C47DF" w14:textId="77777777" w:rsidR="00D0102B" w:rsidRPr="00A46BE2" w:rsidRDefault="00D0102B" w:rsidP="00D0102B">
      <w:pPr>
        <w:pStyle w:val="HTMLPreformatted"/>
        <w:rPr>
          <w:rStyle w:val="HTMLCode"/>
          <w:lang w:val="en-GB"/>
          <w:rPrChange w:id="2532" w:author="Arnauld Desprets" w:date="2020-04-07T08:45:00Z">
            <w:rPr>
              <w:rStyle w:val="HTMLCode"/>
              <w:lang w:val="fr-FR"/>
            </w:rPr>
          </w:rPrChange>
        </w:rPr>
      </w:pPr>
      <w:r w:rsidRPr="00A46BE2">
        <w:rPr>
          <w:rStyle w:val="HTMLCode"/>
          <w:lang w:val="en-GB"/>
          <w:rPrChange w:id="2533" w:author="Arnauld Desprets" w:date="2020-04-07T08:45:00Z">
            <w:rPr>
              <w:rStyle w:val="HTMLCode"/>
              <w:lang w:val="fr-FR"/>
            </w:rPr>
          </w:rPrChange>
        </w:rPr>
        <w:tab/>
        <w:t>"token_type": "Bearer",</w:t>
      </w:r>
    </w:p>
    <w:p w14:paraId="5D6E1A90" w14:textId="77777777" w:rsidR="00D0102B" w:rsidRPr="00A46BE2" w:rsidRDefault="00D0102B" w:rsidP="00D0102B">
      <w:pPr>
        <w:pStyle w:val="HTMLPreformatted"/>
        <w:rPr>
          <w:rStyle w:val="HTMLCode"/>
          <w:lang w:val="en-GB"/>
          <w:rPrChange w:id="2534" w:author="Arnauld Desprets" w:date="2020-04-07T08:45:00Z">
            <w:rPr>
              <w:rStyle w:val="HTMLCode"/>
              <w:lang w:val="fr-FR"/>
            </w:rPr>
          </w:rPrChange>
        </w:rPr>
      </w:pPr>
      <w:r w:rsidRPr="00A46BE2">
        <w:rPr>
          <w:rStyle w:val="HTMLCode"/>
          <w:lang w:val="en-GB"/>
          <w:rPrChange w:id="2535" w:author="Arnauld Desprets" w:date="2020-04-07T08:45:00Z">
            <w:rPr>
              <w:rStyle w:val="HTMLCode"/>
              <w:lang w:val="fr-FR"/>
            </w:rPr>
          </w:rPrChange>
        </w:rPr>
        <w:tab/>
        <w:t>"access_token": "AAIgNDIxMjIzZTc3M2YyMzdjNTIzMTg0MjEwMjY2MDg5NmW513MzVpeO_t4EViZ_M9Nb_xWVKN0qah8cQUsosmbkMbVbfxwTMBUtuhSMXs-5MzT4MxG9eqdzODLHzfv00CP4",</w:t>
      </w:r>
    </w:p>
    <w:p w14:paraId="63FDFD5F" w14:textId="77777777" w:rsidR="00D0102B" w:rsidRPr="00A46BE2" w:rsidRDefault="00D0102B" w:rsidP="00D0102B">
      <w:pPr>
        <w:pStyle w:val="HTMLPreformatted"/>
        <w:rPr>
          <w:rStyle w:val="HTMLCode"/>
          <w:lang w:val="en-GB"/>
          <w:rPrChange w:id="2536" w:author="Arnauld Desprets" w:date="2020-04-07T08:45:00Z">
            <w:rPr>
              <w:rStyle w:val="HTMLCode"/>
            </w:rPr>
          </w:rPrChange>
        </w:rPr>
      </w:pPr>
      <w:r w:rsidRPr="00A46BE2">
        <w:rPr>
          <w:rStyle w:val="HTMLCode"/>
          <w:lang w:val="en-GB"/>
          <w:rPrChange w:id="2537" w:author="Arnauld Desprets" w:date="2020-04-07T08:45:00Z">
            <w:rPr>
              <w:rStyle w:val="HTMLCode"/>
              <w:lang w:val="fr-FR"/>
            </w:rPr>
          </w:rPrChange>
        </w:rPr>
        <w:tab/>
      </w:r>
      <w:r w:rsidRPr="00A46BE2">
        <w:rPr>
          <w:rStyle w:val="HTMLCode"/>
          <w:lang w:val="en-GB"/>
          <w:rPrChange w:id="2538" w:author="Arnauld Desprets" w:date="2020-04-07T08:45:00Z">
            <w:rPr>
              <w:rStyle w:val="HTMLCode"/>
            </w:rPr>
          </w:rPrChange>
        </w:rPr>
        <w:t>"scope": "details",</w:t>
      </w:r>
    </w:p>
    <w:p w14:paraId="21EE1768" w14:textId="77777777" w:rsidR="00D0102B" w:rsidRPr="00A46BE2" w:rsidRDefault="00D0102B" w:rsidP="00D0102B">
      <w:pPr>
        <w:pStyle w:val="HTMLPreformatted"/>
        <w:rPr>
          <w:rStyle w:val="HTMLCode"/>
          <w:lang w:val="en-GB"/>
          <w:rPrChange w:id="2539" w:author="Arnauld Desprets" w:date="2020-04-07T08:45:00Z">
            <w:rPr>
              <w:rStyle w:val="HTMLCode"/>
            </w:rPr>
          </w:rPrChange>
        </w:rPr>
      </w:pPr>
      <w:r w:rsidRPr="00A46BE2">
        <w:rPr>
          <w:rStyle w:val="HTMLCode"/>
          <w:lang w:val="en-GB"/>
          <w:rPrChange w:id="2540" w:author="Arnauld Desprets" w:date="2020-04-07T08:45:00Z">
            <w:rPr>
              <w:rStyle w:val="HTMLCode"/>
            </w:rPr>
          </w:rPrChange>
        </w:rPr>
        <w:tab/>
        <w:t>"expires_in": 3600,</w:t>
      </w:r>
    </w:p>
    <w:p w14:paraId="4604A7DA" w14:textId="77777777" w:rsidR="00D0102B" w:rsidRPr="00A46BE2" w:rsidRDefault="00D0102B" w:rsidP="00D0102B">
      <w:pPr>
        <w:pStyle w:val="HTMLPreformatted"/>
        <w:rPr>
          <w:rStyle w:val="HTMLCode"/>
          <w:lang w:val="en-GB"/>
          <w:rPrChange w:id="2541" w:author="Arnauld Desprets" w:date="2020-04-07T08:45:00Z">
            <w:rPr>
              <w:rStyle w:val="HTMLCode"/>
            </w:rPr>
          </w:rPrChange>
        </w:rPr>
      </w:pPr>
      <w:r w:rsidRPr="00A46BE2">
        <w:rPr>
          <w:rStyle w:val="HTMLCode"/>
          <w:lang w:val="en-GB"/>
          <w:rPrChange w:id="2542" w:author="Arnauld Desprets" w:date="2020-04-07T08:45:00Z">
            <w:rPr>
              <w:rStyle w:val="HTMLCode"/>
            </w:rPr>
          </w:rPrChange>
        </w:rPr>
        <w:tab/>
        <w:t>"consented_on": 1585918065,</w:t>
      </w:r>
    </w:p>
    <w:p w14:paraId="3BA84371" w14:textId="77777777" w:rsidR="00D0102B" w:rsidRPr="00A46BE2" w:rsidRDefault="00D0102B" w:rsidP="00D0102B">
      <w:pPr>
        <w:pStyle w:val="HTMLPreformatted"/>
        <w:rPr>
          <w:rStyle w:val="HTMLCode"/>
          <w:lang w:val="en-GB"/>
          <w:rPrChange w:id="2543" w:author="Arnauld Desprets" w:date="2020-04-07T08:45:00Z">
            <w:rPr>
              <w:rStyle w:val="HTMLCode"/>
            </w:rPr>
          </w:rPrChange>
        </w:rPr>
      </w:pPr>
      <w:r w:rsidRPr="00A46BE2">
        <w:rPr>
          <w:rStyle w:val="HTMLCode"/>
          <w:lang w:val="en-GB"/>
          <w:rPrChange w:id="2544" w:author="Arnauld Desprets" w:date="2020-04-07T08:45:00Z">
            <w:rPr>
              <w:rStyle w:val="HTMLCode"/>
            </w:rPr>
          </w:rPrChange>
        </w:rPr>
        <w:tab/>
        <w:t>"refresh_token": "AAIbeP1VikS6hIMuLClKVQF1LxQAhZqlcY5TFZ6wC4MBJ7xwcE7kBQ3Dp7v_SskGuSQmIHSZKBvEAuZ61sfPAU_28L11EzZpd4zzl4l9LNRefg",</w:t>
      </w:r>
    </w:p>
    <w:p w14:paraId="41301972" w14:textId="77777777" w:rsidR="00D0102B" w:rsidRPr="00A46BE2" w:rsidRDefault="00D0102B" w:rsidP="00D0102B">
      <w:pPr>
        <w:pStyle w:val="HTMLPreformatted"/>
        <w:rPr>
          <w:rStyle w:val="HTMLCode"/>
          <w:lang w:val="en-GB"/>
          <w:rPrChange w:id="2545" w:author="Arnauld Desprets" w:date="2020-04-07T08:45:00Z">
            <w:rPr>
              <w:rStyle w:val="HTMLCode"/>
            </w:rPr>
          </w:rPrChange>
        </w:rPr>
      </w:pPr>
      <w:r w:rsidRPr="00A46BE2">
        <w:rPr>
          <w:rStyle w:val="HTMLCode"/>
          <w:lang w:val="en-GB"/>
          <w:rPrChange w:id="2546" w:author="Arnauld Desprets" w:date="2020-04-07T08:45:00Z">
            <w:rPr>
              <w:rStyle w:val="HTMLCode"/>
            </w:rPr>
          </w:rPrChange>
        </w:rPr>
        <w:tab/>
        <w:t>"</w:t>
      </w:r>
      <w:proofErr w:type="spellStart"/>
      <w:r w:rsidRPr="00A46BE2">
        <w:rPr>
          <w:rStyle w:val="HTMLCode"/>
          <w:lang w:val="en-GB"/>
          <w:rPrChange w:id="2547" w:author="Arnauld Desprets" w:date="2020-04-07T08:45:00Z">
            <w:rPr>
              <w:rStyle w:val="HTMLCode"/>
            </w:rPr>
          </w:rPrChange>
        </w:rPr>
        <w:t>refresh_token_expires_in</w:t>
      </w:r>
      <w:proofErr w:type="spellEnd"/>
      <w:r w:rsidRPr="00A46BE2">
        <w:rPr>
          <w:rStyle w:val="HTMLCode"/>
          <w:lang w:val="en-GB"/>
          <w:rPrChange w:id="2548" w:author="Arnauld Desprets" w:date="2020-04-07T08:45:00Z">
            <w:rPr>
              <w:rStyle w:val="HTMLCode"/>
            </w:rPr>
          </w:rPrChange>
        </w:rPr>
        <w:t>": 2682000</w:t>
      </w:r>
    </w:p>
    <w:p w14:paraId="6D4D0A9F" w14:textId="77777777" w:rsidR="00D0102B" w:rsidRPr="00A46BE2" w:rsidRDefault="00D0102B" w:rsidP="00D0102B">
      <w:pPr>
        <w:pStyle w:val="HTMLPreformatted"/>
        <w:rPr>
          <w:rStyle w:val="HTMLCode"/>
          <w:lang w:val="en-GB"/>
          <w:rPrChange w:id="2549" w:author="Arnauld Desprets" w:date="2020-04-07T08:45:00Z">
            <w:rPr>
              <w:rStyle w:val="HTMLCode"/>
            </w:rPr>
          </w:rPrChange>
        </w:rPr>
      </w:pPr>
      <w:r w:rsidRPr="00A46BE2">
        <w:rPr>
          <w:rStyle w:val="HTMLCode"/>
          <w:lang w:val="en-GB"/>
          <w:rPrChange w:id="2550" w:author="Arnauld Desprets" w:date="2020-04-07T08:45:00Z">
            <w:rPr>
              <w:rStyle w:val="HTMLCode"/>
            </w:rPr>
          </w:rPrChange>
        </w:rPr>
        <w:t>}</w:t>
      </w:r>
    </w:p>
    <w:p w14:paraId="3F9D584B" w14:textId="77777777" w:rsidR="00D0102B" w:rsidRPr="00A46BE2" w:rsidRDefault="00D0102B" w:rsidP="007A0802">
      <w:pPr>
        <w:numPr>
          <w:ilvl w:val="0"/>
          <w:numId w:val="65"/>
        </w:numPr>
        <w:spacing w:before="100" w:beforeAutospacing="1" w:after="100" w:afterAutospacing="1" w:line="240" w:lineRule="auto"/>
        <w:rPr>
          <w:lang w:val="en-GB"/>
          <w:rPrChange w:id="2551" w:author="Arnauld Desprets" w:date="2020-04-07T08:45:00Z">
            <w:rPr/>
          </w:rPrChange>
        </w:rPr>
      </w:pPr>
      <w:r w:rsidRPr="00A46BE2">
        <w:rPr>
          <w:lang w:val="en-GB"/>
          <w:rPrChange w:id="2552" w:author="Arnauld Desprets" w:date="2020-04-07T08:45:00Z">
            <w:rPr/>
          </w:rPrChange>
        </w:rPr>
        <w:t>Use token to access FakeMagento V2.0.0 API Request</w:t>
      </w:r>
    </w:p>
    <w:p w14:paraId="125109B2" w14:textId="77777777" w:rsidR="00D0102B" w:rsidRPr="00A46BE2" w:rsidRDefault="00D0102B" w:rsidP="00D0102B">
      <w:pPr>
        <w:pStyle w:val="HTMLPreformatted"/>
        <w:rPr>
          <w:rStyle w:val="HTMLCode"/>
          <w:lang w:val="en-GB"/>
          <w:rPrChange w:id="2553" w:author="Arnauld Desprets" w:date="2020-04-07T08:45:00Z">
            <w:rPr>
              <w:rStyle w:val="HTMLCode"/>
            </w:rPr>
          </w:rPrChange>
        </w:rPr>
      </w:pPr>
      <w:r w:rsidRPr="00A46BE2">
        <w:rPr>
          <w:rStyle w:val="HTMLCode"/>
          <w:lang w:val="en-GB"/>
          <w:rPrChange w:id="2554" w:author="Arnauld Desprets" w:date="2020-04-07T08:45:00Z">
            <w:rPr>
              <w:rStyle w:val="HTMLCode"/>
            </w:rPr>
          </w:rPrChange>
        </w:rPr>
        <w:t>POST /org1/integration/fakemagento/v2/order HTTP/1.1</w:t>
      </w:r>
    </w:p>
    <w:p w14:paraId="49ED99FA" w14:textId="77777777" w:rsidR="00D0102B" w:rsidRPr="00A46BE2" w:rsidRDefault="00D0102B" w:rsidP="00D0102B">
      <w:pPr>
        <w:pStyle w:val="HTMLPreformatted"/>
        <w:rPr>
          <w:rStyle w:val="HTMLCode"/>
          <w:lang w:val="en-GB"/>
          <w:rPrChange w:id="2555" w:author="Arnauld Desprets" w:date="2020-04-07T08:45:00Z">
            <w:rPr>
              <w:rStyle w:val="HTMLCode"/>
            </w:rPr>
          </w:rPrChange>
        </w:rPr>
      </w:pPr>
      <w:r w:rsidRPr="00A46BE2">
        <w:rPr>
          <w:rStyle w:val="HTMLCode"/>
          <w:lang w:val="en-GB"/>
          <w:rPrChange w:id="2556" w:author="Arnauld Desprets" w:date="2020-04-07T08:45:00Z">
            <w:rPr>
              <w:rStyle w:val="HTMLCode"/>
            </w:rPr>
          </w:rPrChange>
        </w:rPr>
        <w:t>X-IBM-Client-Id: 421223e773f237c5231842102660896e</w:t>
      </w:r>
    </w:p>
    <w:p w14:paraId="3B38DB05" w14:textId="77777777" w:rsidR="00D0102B" w:rsidRPr="00A46BE2" w:rsidRDefault="00D0102B" w:rsidP="00D0102B">
      <w:pPr>
        <w:pStyle w:val="HTMLPreformatted"/>
        <w:rPr>
          <w:rStyle w:val="HTMLCode"/>
          <w:lang w:val="en-GB"/>
          <w:rPrChange w:id="2557" w:author="Arnauld Desprets" w:date="2020-04-07T08:45:00Z">
            <w:rPr>
              <w:rStyle w:val="HTMLCode"/>
            </w:rPr>
          </w:rPrChange>
        </w:rPr>
      </w:pPr>
      <w:r w:rsidRPr="00A46BE2">
        <w:rPr>
          <w:rStyle w:val="HTMLCode"/>
          <w:lang w:val="en-GB"/>
          <w:rPrChange w:id="2558" w:author="Arnauld Desprets" w:date="2020-04-07T08:45:00Z">
            <w:rPr>
              <w:rStyle w:val="HTMLCode"/>
            </w:rPr>
          </w:rPrChange>
        </w:rPr>
        <w:t>Content-Type: application/json</w:t>
      </w:r>
    </w:p>
    <w:p w14:paraId="0F37286F" w14:textId="77777777" w:rsidR="00D0102B" w:rsidRPr="00A46BE2" w:rsidRDefault="00D0102B" w:rsidP="00D0102B">
      <w:pPr>
        <w:pStyle w:val="HTMLPreformatted"/>
        <w:rPr>
          <w:rStyle w:val="HTMLCode"/>
          <w:lang w:val="en-GB"/>
          <w:rPrChange w:id="2559" w:author="Arnauld Desprets" w:date="2020-04-07T08:45:00Z">
            <w:rPr>
              <w:rStyle w:val="HTMLCode"/>
            </w:rPr>
          </w:rPrChange>
        </w:rPr>
      </w:pPr>
      <w:r w:rsidRPr="00A46BE2">
        <w:rPr>
          <w:rStyle w:val="HTMLCode"/>
          <w:lang w:val="en-GB"/>
          <w:rPrChange w:id="2560" w:author="Arnauld Desprets" w:date="2020-04-07T08:45:00Z">
            <w:rPr>
              <w:rStyle w:val="HTMLCode"/>
            </w:rPr>
          </w:rPrChange>
        </w:rPr>
        <w:t>Accept: application/json</w:t>
      </w:r>
    </w:p>
    <w:p w14:paraId="5216E717" w14:textId="77777777" w:rsidR="00D0102B" w:rsidRPr="00A46BE2" w:rsidRDefault="00D0102B" w:rsidP="00D0102B">
      <w:pPr>
        <w:pStyle w:val="HTMLPreformatted"/>
        <w:rPr>
          <w:rStyle w:val="HTMLCode"/>
          <w:lang w:val="en-GB"/>
          <w:rPrChange w:id="2561" w:author="Arnauld Desprets" w:date="2020-04-07T08:45:00Z">
            <w:rPr>
              <w:rStyle w:val="HTMLCode"/>
            </w:rPr>
          </w:rPrChange>
        </w:rPr>
      </w:pPr>
      <w:r w:rsidRPr="00A46BE2">
        <w:rPr>
          <w:rStyle w:val="HTMLCode"/>
          <w:lang w:val="en-GB"/>
          <w:rPrChange w:id="2562" w:author="Arnauld Desprets" w:date="2020-04-07T08:45:00Z">
            <w:rPr>
              <w:rStyle w:val="HTMLCode"/>
            </w:rPr>
          </w:rPrChange>
        </w:rPr>
        <w:t>Authorization: Bearer AAIgNDIxMjIzZTc3M2YyMzdjNTIzMTg0MjEwMjY2MDg5NmW513MzVpeO_t4EViZ_M9Nb_xWVKN0qah8cQUsosmbkMbVbfxwTMBUtuhSMXs-5MzT4MxG9eqdzODLHzfv00CP4</w:t>
      </w:r>
    </w:p>
    <w:p w14:paraId="53AC431B" w14:textId="77777777" w:rsidR="00D0102B" w:rsidRPr="00A46BE2" w:rsidRDefault="00D0102B" w:rsidP="00D0102B">
      <w:pPr>
        <w:pStyle w:val="HTMLPreformatted"/>
        <w:rPr>
          <w:rStyle w:val="HTMLCode"/>
          <w:lang w:val="en-GB"/>
          <w:rPrChange w:id="2563" w:author="Arnauld Desprets" w:date="2020-04-07T08:45:00Z">
            <w:rPr>
              <w:rStyle w:val="HTMLCode"/>
            </w:rPr>
          </w:rPrChange>
        </w:rPr>
      </w:pPr>
      <w:r w:rsidRPr="00A46BE2">
        <w:rPr>
          <w:rStyle w:val="HTMLCode"/>
          <w:lang w:val="en-GB"/>
          <w:rPrChange w:id="2564" w:author="Arnauld Desprets" w:date="2020-04-07T08:45:00Z">
            <w:rPr>
              <w:rStyle w:val="HTMLCode"/>
            </w:rPr>
          </w:rPrChange>
        </w:rPr>
        <w:t>{</w:t>
      </w:r>
    </w:p>
    <w:p w14:paraId="12975647" w14:textId="77777777" w:rsidR="00D0102B" w:rsidRPr="00A46BE2" w:rsidRDefault="00D0102B" w:rsidP="00D0102B">
      <w:pPr>
        <w:pStyle w:val="HTMLPreformatted"/>
        <w:rPr>
          <w:rStyle w:val="HTMLCode"/>
          <w:lang w:val="en-GB"/>
          <w:rPrChange w:id="2565" w:author="Arnauld Desprets" w:date="2020-04-07T08:45:00Z">
            <w:rPr>
              <w:rStyle w:val="HTMLCode"/>
            </w:rPr>
          </w:rPrChange>
        </w:rPr>
      </w:pPr>
      <w:r w:rsidRPr="00A46BE2">
        <w:rPr>
          <w:rStyle w:val="HTMLCode"/>
          <w:lang w:val="en-GB"/>
          <w:rPrChange w:id="2566" w:author="Arnauld Desprets" w:date="2020-04-07T08:45:00Z">
            <w:rPr>
              <w:rStyle w:val="HTMLCode"/>
            </w:rPr>
          </w:rPrChange>
        </w:rPr>
        <w:t xml:space="preserve">  "orderDetails": "2 plates",</w:t>
      </w:r>
    </w:p>
    <w:p w14:paraId="52D591BF" w14:textId="77777777" w:rsidR="00D0102B" w:rsidRPr="00A46BE2" w:rsidRDefault="00D0102B" w:rsidP="00D0102B">
      <w:pPr>
        <w:pStyle w:val="HTMLPreformatted"/>
        <w:rPr>
          <w:rStyle w:val="HTMLCode"/>
          <w:lang w:val="en-GB"/>
          <w:rPrChange w:id="2567" w:author="Arnauld Desprets" w:date="2020-04-07T08:45:00Z">
            <w:rPr>
              <w:rStyle w:val="HTMLCode"/>
            </w:rPr>
          </w:rPrChange>
        </w:rPr>
      </w:pPr>
      <w:r w:rsidRPr="00A46BE2">
        <w:rPr>
          <w:rStyle w:val="HTMLCode"/>
          <w:lang w:val="en-GB"/>
          <w:rPrChange w:id="2568" w:author="Arnauld Desprets" w:date="2020-04-07T08:45:00Z">
            <w:rPr>
              <w:rStyle w:val="HTMLCode"/>
            </w:rPr>
          </w:rPrChange>
        </w:rPr>
        <w:t xml:space="preserve">  "orderDate": "2019-12-25T10:00:00.000Z"</w:t>
      </w:r>
    </w:p>
    <w:p w14:paraId="66452FD1" w14:textId="77777777" w:rsidR="00D0102B" w:rsidRPr="00A46BE2" w:rsidRDefault="00D0102B" w:rsidP="00D0102B">
      <w:pPr>
        <w:pStyle w:val="HTMLPreformatted"/>
        <w:rPr>
          <w:rStyle w:val="HTMLCode"/>
          <w:lang w:val="en-GB"/>
          <w:rPrChange w:id="2569" w:author="Arnauld Desprets" w:date="2020-04-07T08:45:00Z">
            <w:rPr>
              <w:rStyle w:val="HTMLCode"/>
            </w:rPr>
          </w:rPrChange>
        </w:rPr>
      </w:pPr>
      <w:r w:rsidRPr="00A46BE2">
        <w:rPr>
          <w:rStyle w:val="HTMLCode"/>
          <w:lang w:val="en-GB"/>
          <w:rPrChange w:id="2570" w:author="Arnauld Desprets" w:date="2020-04-07T08:45:00Z">
            <w:rPr>
              <w:rStyle w:val="HTMLCode"/>
            </w:rPr>
          </w:rPrChange>
        </w:rPr>
        <w:t>}</w:t>
      </w:r>
    </w:p>
    <w:p w14:paraId="07484031" w14:textId="77777777" w:rsidR="00D0102B" w:rsidRPr="00A46BE2" w:rsidRDefault="00D0102B" w:rsidP="00D0102B">
      <w:pPr>
        <w:pStyle w:val="NormalWeb"/>
        <w:rPr>
          <w:lang w:val="en-GB"/>
          <w:rPrChange w:id="2571" w:author="Arnauld Desprets" w:date="2020-04-07T08:45:00Z">
            <w:rPr/>
          </w:rPrChange>
        </w:rPr>
      </w:pPr>
      <w:r w:rsidRPr="00A46BE2">
        <w:rPr>
          <w:lang w:val="en-GB"/>
          <w:rPrChange w:id="2572" w:author="Arnauld Desprets" w:date="2020-04-07T08:45:00Z">
            <w:rPr/>
          </w:rPrChange>
        </w:rPr>
        <w:t>Response</w:t>
      </w:r>
    </w:p>
    <w:p w14:paraId="79D3546A" w14:textId="77777777" w:rsidR="00D0102B" w:rsidRPr="00A46BE2" w:rsidRDefault="00D0102B" w:rsidP="00D0102B">
      <w:pPr>
        <w:pStyle w:val="HTMLPreformatted"/>
        <w:rPr>
          <w:rStyle w:val="HTMLCode"/>
          <w:lang w:val="en-GB"/>
          <w:rPrChange w:id="2573" w:author="Arnauld Desprets" w:date="2020-04-07T08:45:00Z">
            <w:rPr>
              <w:rStyle w:val="HTMLCode"/>
            </w:rPr>
          </w:rPrChange>
        </w:rPr>
      </w:pPr>
      <w:r w:rsidRPr="00A46BE2">
        <w:rPr>
          <w:rStyle w:val="HTMLCode"/>
          <w:lang w:val="en-GB"/>
          <w:rPrChange w:id="2574" w:author="Arnauld Desprets" w:date="2020-04-07T08:45:00Z">
            <w:rPr>
              <w:rStyle w:val="HTMLCode"/>
            </w:rPr>
          </w:rPrChange>
        </w:rPr>
        <w:t>HTTP/1.1 200 OK</w:t>
      </w:r>
    </w:p>
    <w:p w14:paraId="3B5A64B0" w14:textId="77777777" w:rsidR="00D0102B" w:rsidRPr="00A46BE2" w:rsidRDefault="00D0102B" w:rsidP="00D0102B">
      <w:pPr>
        <w:pStyle w:val="HTMLPreformatted"/>
        <w:rPr>
          <w:rStyle w:val="HTMLCode"/>
          <w:lang w:val="en-GB"/>
          <w:rPrChange w:id="2575" w:author="Arnauld Desprets" w:date="2020-04-07T08:45:00Z">
            <w:rPr>
              <w:rStyle w:val="HTMLCode"/>
            </w:rPr>
          </w:rPrChange>
        </w:rPr>
      </w:pPr>
      <w:r w:rsidRPr="00A46BE2">
        <w:rPr>
          <w:rStyle w:val="HTMLCode"/>
          <w:lang w:val="en-GB"/>
          <w:rPrChange w:id="2576" w:author="Arnauld Desprets" w:date="2020-04-07T08:45:00Z">
            <w:rPr>
              <w:rStyle w:val="HTMLCode"/>
            </w:rPr>
          </w:rPrChange>
        </w:rPr>
        <w:lastRenderedPageBreak/>
        <w:t>Transfer-Encoding: chunked</w:t>
      </w:r>
    </w:p>
    <w:p w14:paraId="15D58949" w14:textId="77777777" w:rsidR="00D0102B" w:rsidRPr="00A46BE2" w:rsidRDefault="00D0102B" w:rsidP="00D0102B">
      <w:pPr>
        <w:pStyle w:val="HTMLPreformatted"/>
        <w:rPr>
          <w:rStyle w:val="HTMLCode"/>
          <w:lang w:val="en-GB"/>
          <w:rPrChange w:id="2577" w:author="Arnauld Desprets" w:date="2020-04-07T08:45:00Z">
            <w:rPr>
              <w:rStyle w:val="HTMLCode"/>
            </w:rPr>
          </w:rPrChange>
        </w:rPr>
      </w:pPr>
      <w:r w:rsidRPr="00A46BE2">
        <w:rPr>
          <w:rStyle w:val="HTMLCode"/>
          <w:lang w:val="en-GB"/>
          <w:rPrChange w:id="2578" w:author="Arnauld Desprets" w:date="2020-04-07T08:45:00Z">
            <w:rPr>
              <w:rStyle w:val="HTMLCode"/>
            </w:rPr>
          </w:rPrChange>
        </w:rPr>
        <w:t>X-RateLimit-Limit: name=ten,</w:t>
      </w:r>
      <w:proofErr w:type="gramStart"/>
      <w:r w:rsidRPr="00A46BE2">
        <w:rPr>
          <w:rStyle w:val="HTMLCode"/>
          <w:lang w:val="en-GB"/>
          <w:rPrChange w:id="2579" w:author="Arnauld Desprets" w:date="2020-04-07T08:45:00Z">
            <w:rPr>
              <w:rStyle w:val="HTMLCode"/>
            </w:rPr>
          </w:rPrChange>
        </w:rPr>
        <w:t>10;</w:t>
      </w:r>
      <w:proofErr w:type="gramEnd"/>
    </w:p>
    <w:p w14:paraId="3C0064BA" w14:textId="77777777" w:rsidR="00D0102B" w:rsidRPr="00A46BE2" w:rsidRDefault="00D0102B" w:rsidP="00D0102B">
      <w:pPr>
        <w:pStyle w:val="HTMLPreformatted"/>
        <w:rPr>
          <w:rStyle w:val="HTMLCode"/>
          <w:lang w:val="en-GB"/>
          <w:rPrChange w:id="2580" w:author="Arnauld Desprets" w:date="2020-04-07T08:45:00Z">
            <w:rPr>
              <w:rStyle w:val="HTMLCode"/>
            </w:rPr>
          </w:rPrChange>
        </w:rPr>
      </w:pPr>
      <w:r w:rsidRPr="00A46BE2">
        <w:rPr>
          <w:rStyle w:val="HTMLCode"/>
          <w:lang w:val="en-GB"/>
          <w:rPrChange w:id="2581" w:author="Arnauld Desprets" w:date="2020-04-07T08:45:00Z">
            <w:rPr>
              <w:rStyle w:val="HTMLCode"/>
            </w:rPr>
          </w:rPrChange>
        </w:rPr>
        <w:t>X-RateLimit-Remaining: name=ten,</w:t>
      </w:r>
      <w:proofErr w:type="gramStart"/>
      <w:r w:rsidRPr="00A46BE2">
        <w:rPr>
          <w:rStyle w:val="HTMLCode"/>
          <w:lang w:val="en-GB"/>
          <w:rPrChange w:id="2582" w:author="Arnauld Desprets" w:date="2020-04-07T08:45:00Z">
            <w:rPr>
              <w:rStyle w:val="HTMLCode"/>
            </w:rPr>
          </w:rPrChange>
        </w:rPr>
        <w:t>9;</w:t>
      </w:r>
      <w:proofErr w:type="gramEnd"/>
    </w:p>
    <w:p w14:paraId="7624F7AD" w14:textId="77777777" w:rsidR="00D0102B" w:rsidRPr="00A46BE2" w:rsidRDefault="00D0102B" w:rsidP="00D0102B">
      <w:pPr>
        <w:pStyle w:val="HTMLPreformatted"/>
        <w:rPr>
          <w:rStyle w:val="HTMLCode"/>
          <w:lang w:val="en-GB"/>
          <w:rPrChange w:id="2583" w:author="Arnauld Desprets" w:date="2020-04-07T08:45:00Z">
            <w:rPr>
              <w:rStyle w:val="HTMLCode"/>
              <w:lang w:val="fr-FR"/>
            </w:rPr>
          </w:rPrChange>
        </w:rPr>
      </w:pPr>
      <w:r w:rsidRPr="00A46BE2">
        <w:rPr>
          <w:rStyle w:val="HTMLCode"/>
          <w:lang w:val="en-GB"/>
          <w:rPrChange w:id="2584" w:author="Arnauld Desprets" w:date="2020-04-07T08:45:00Z">
            <w:rPr>
              <w:rStyle w:val="HTMLCode"/>
              <w:lang w:val="fr-FR"/>
            </w:rPr>
          </w:rPrChange>
        </w:rPr>
        <w:t>Accept: application/json</w:t>
      </w:r>
    </w:p>
    <w:p w14:paraId="033EAC53" w14:textId="77777777" w:rsidR="00D0102B" w:rsidRPr="00A46BE2" w:rsidRDefault="00D0102B" w:rsidP="00D0102B">
      <w:pPr>
        <w:pStyle w:val="HTMLPreformatted"/>
        <w:rPr>
          <w:rStyle w:val="HTMLCode"/>
          <w:lang w:val="en-GB"/>
          <w:rPrChange w:id="2585" w:author="Arnauld Desprets" w:date="2020-04-07T08:45:00Z">
            <w:rPr>
              <w:rStyle w:val="HTMLCode"/>
              <w:lang w:val="fr-FR"/>
            </w:rPr>
          </w:rPrChange>
        </w:rPr>
      </w:pPr>
      <w:r w:rsidRPr="00A46BE2">
        <w:rPr>
          <w:rStyle w:val="HTMLCode"/>
          <w:lang w:val="en-GB"/>
          <w:rPrChange w:id="2586" w:author="Arnauld Desprets" w:date="2020-04-07T08:45:00Z">
            <w:rPr>
              <w:rStyle w:val="HTMLCode"/>
              <w:lang w:val="fr-FR"/>
            </w:rPr>
          </w:rPrChange>
        </w:rPr>
        <w:t>X-Client-IP: 10.126.64.177</w:t>
      </w:r>
    </w:p>
    <w:p w14:paraId="1665A507" w14:textId="77777777" w:rsidR="00D0102B" w:rsidRPr="00A46BE2" w:rsidRDefault="00D0102B" w:rsidP="00D0102B">
      <w:pPr>
        <w:pStyle w:val="HTMLPreformatted"/>
        <w:rPr>
          <w:rStyle w:val="HTMLCode"/>
          <w:lang w:val="en-GB"/>
          <w:rPrChange w:id="2587" w:author="Arnauld Desprets" w:date="2020-04-07T08:45:00Z">
            <w:rPr>
              <w:rStyle w:val="HTMLCode"/>
              <w:lang w:val="fr-FR"/>
            </w:rPr>
          </w:rPrChange>
        </w:rPr>
      </w:pPr>
      <w:r w:rsidRPr="00A46BE2">
        <w:rPr>
          <w:rStyle w:val="HTMLCode"/>
          <w:lang w:val="en-GB"/>
          <w:rPrChange w:id="2588" w:author="Arnauld Desprets" w:date="2020-04-07T08:45:00Z">
            <w:rPr>
              <w:rStyle w:val="HTMLCode"/>
              <w:lang w:val="fr-FR"/>
            </w:rPr>
          </w:rPrChange>
        </w:rPr>
        <w:t>X-Global-Transaction-ID: 6fc036bd5e873073000805e9</w:t>
      </w:r>
    </w:p>
    <w:p w14:paraId="5478ABDA" w14:textId="77777777" w:rsidR="00D0102B" w:rsidRPr="00A46BE2" w:rsidRDefault="00D0102B" w:rsidP="00D0102B">
      <w:pPr>
        <w:pStyle w:val="HTMLPreformatted"/>
        <w:rPr>
          <w:rStyle w:val="HTMLCode"/>
          <w:lang w:val="en-GB"/>
          <w:rPrChange w:id="2589" w:author="Arnauld Desprets" w:date="2020-04-07T08:45:00Z">
            <w:rPr>
              <w:rStyle w:val="HTMLCode"/>
              <w:lang w:val="fr-FR"/>
            </w:rPr>
          </w:rPrChange>
        </w:rPr>
      </w:pPr>
      <w:r w:rsidRPr="00A46BE2">
        <w:rPr>
          <w:rStyle w:val="HTMLCode"/>
          <w:lang w:val="en-GB"/>
          <w:rPrChange w:id="2590" w:author="Arnauld Desprets" w:date="2020-04-07T08:45:00Z">
            <w:rPr>
              <w:rStyle w:val="HTMLCode"/>
              <w:lang w:val="fr-FR"/>
            </w:rPr>
          </w:rPrChange>
        </w:rPr>
        <w:t>Content-Type: application/json</w:t>
      </w:r>
    </w:p>
    <w:p w14:paraId="34659E6A" w14:textId="77777777" w:rsidR="00D0102B" w:rsidRPr="00A46BE2" w:rsidRDefault="00D0102B" w:rsidP="00D0102B">
      <w:pPr>
        <w:pStyle w:val="HTMLPreformatted"/>
        <w:rPr>
          <w:rStyle w:val="HTMLCode"/>
          <w:lang w:val="en-GB"/>
          <w:rPrChange w:id="2591" w:author="Arnauld Desprets" w:date="2020-04-07T08:45:00Z">
            <w:rPr>
              <w:rStyle w:val="HTMLCode"/>
              <w:lang w:val="fr-FR"/>
            </w:rPr>
          </w:rPrChange>
        </w:rPr>
      </w:pPr>
      <w:r w:rsidRPr="00A46BE2">
        <w:rPr>
          <w:rStyle w:val="HTMLCode"/>
          <w:lang w:val="en-GB"/>
          <w:rPrChange w:id="2592" w:author="Arnauld Desprets" w:date="2020-04-07T08:45:00Z">
            <w:rPr>
              <w:rStyle w:val="HTMLCode"/>
              <w:lang w:val="fr-FR"/>
            </w:rPr>
          </w:rPrChange>
        </w:rPr>
        <w:t>Date: Fri, 03 Apr 2020 12:47:47 GMT</w:t>
      </w:r>
    </w:p>
    <w:p w14:paraId="397B28A4" w14:textId="77777777" w:rsidR="00D0102B" w:rsidRPr="00A46BE2" w:rsidRDefault="00D0102B" w:rsidP="00D0102B">
      <w:pPr>
        <w:pStyle w:val="HTMLPreformatted"/>
        <w:rPr>
          <w:rStyle w:val="HTMLCode"/>
          <w:lang w:val="en-GB"/>
          <w:rPrChange w:id="2593" w:author="Arnauld Desprets" w:date="2020-04-07T08:45:00Z">
            <w:rPr>
              <w:rStyle w:val="HTMLCode"/>
              <w:lang w:val="fr-FR"/>
            </w:rPr>
          </w:rPrChange>
        </w:rPr>
      </w:pPr>
      <w:r w:rsidRPr="00A46BE2">
        <w:rPr>
          <w:rStyle w:val="HTMLCode"/>
          <w:lang w:val="en-GB"/>
          <w:rPrChange w:id="2594" w:author="Arnauld Desprets" w:date="2020-04-07T08:45:00Z">
            <w:rPr>
              <w:rStyle w:val="HTMLCode"/>
              <w:lang w:val="fr-FR"/>
            </w:rPr>
          </w:rPrChange>
        </w:rPr>
        <w:t>{</w:t>
      </w:r>
    </w:p>
    <w:p w14:paraId="44D2F724" w14:textId="77777777" w:rsidR="00D0102B" w:rsidRPr="00A46BE2" w:rsidRDefault="00D0102B" w:rsidP="00D0102B">
      <w:pPr>
        <w:pStyle w:val="HTMLPreformatted"/>
        <w:rPr>
          <w:rStyle w:val="HTMLCode"/>
          <w:lang w:val="en-GB"/>
          <w:rPrChange w:id="2595" w:author="Arnauld Desprets" w:date="2020-04-07T08:45:00Z">
            <w:rPr>
              <w:rStyle w:val="HTMLCode"/>
              <w:lang w:val="fr-FR"/>
            </w:rPr>
          </w:rPrChange>
        </w:rPr>
      </w:pPr>
      <w:r w:rsidRPr="00A46BE2">
        <w:rPr>
          <w:rStyle w:val="HTMLCode"/>
          <w:lang w:val="en-GB"/>
          <w:rPrChange w:id="2596" w:author="Arnauld Desprets" w:date="2020-04-07T08:45:00Z">
            <w:rPr>
              <w:rStyle w:val="HTMLCode"/>
              <w:lang w:val="fr-FR"/>
            </w:rPr>
          </w:rPrChange>
        </w:rPr>
        <w:tab/>
        <w:t>"</w:t>
      </w:r>
      <w:proofErr w:type="spellStart"/>
      <w:r w:rsidRPr="00A46BE2">
        <w:rPr>
          <w:rStyle w:val="HTMLCode"/>
          <w:lang w:val="en-GB"/>
          <w:rPrChange w:id="2597" w:author="Arnauld Desprets" w:date="2020-04-07T08:45:00Z">
            <w:rPr>
              <w:rStyle w:val="HTMLCode"/>
              <w:lang w:val="fr-FR"/>
            </w:rPr>
          </w:rPrChange>
        </w:rPr>
        <w:t>norderId</w:t>
      </w:r>
      <w:proofErr w:type="spellEnd"/>
      <w:r w:rsidRPr="00A46BE2">
        <w:rPr>
          <w:rStyle w:val="HTMLCode"/>
          <w:lang w:val="en-GB"/>
          <w:rPrChange w:id="2598" w:author="Arnauld Desprets" w:date="2020-04-07T08:45:00Z">
            <w:rPr>
              <w:rStyle w:val="HTMLCode"/>
              <w:lang w:val="fr-FR"/>
            </w:rPr>
          </w:rPrChange>
        </w:rPr>
        <w:t>": "7275084087558144",</w:t>
      </w:r>
    </w:p>
    <w:p w14:paraId="6C5FF891" w14:textId="77777777" w:rsidR="00D0102B" w:rsidRPr="00A46BE2" w:rsidRDefault="00D0102B" w:rsidP="00D0102B">
      <w:pPr>
        <w:pStyle w:val="HTMLPreformatted"/>
        <w:rPr>
          <w:rStyle w:val="HTMLCode"/>
          <w:lang w:val="en-GB"/>
          <w:rPrChange w:id="2599" w:author="Arnauld Desprets" w:date="2020-04-07T08:45:00Z">
            <w:rPr>
              <w:rStyle w:val="HTMLCode"/>
              <w:lang w:val="fr-FR"/>
            </w:rPr>
          </w:rPrChange>
        </w:rPr>
      </w:pPr>
      <w:r w:rsidRPr="00A46BE2">
        <w:rPr>
          <w:rStyle w:val="HTMLCode"/>
          <w:lang w:val="en-GB"/>
          <w:rPrChange w:id="2600" w:author="Arnauld Desprets" w:date="2020-04-07T08:45:00Z">
            <w:rPr>
              <w:rStyle w:val="HTMLCode"/>
              <w:lang w:val="fr-FR"/>
            </w:rPr>
          </w:rPrChange>
        </w:rPr>
        <w:tab/>
        <w:t>"</w:t>
      </w:r>
      <w:proofErr w:type="spellStart"/>
      <w:r w:rsidRPr="00A46BE2">
        <w:rPr>
          <w:rStyle w:val="HTMLCode"/>
          <w:lang w:val="en-GB"/>
          <w:rPrChange w:id="2601" w:author="Arnauld Desprets" w:date="2020-04-07T08:45:00Z">
            <w:rPr>
              <w:rStyle w:val="HTMLCode"/>
              <w:lang w:val="fr-FR"/>
            </w:rPr>
          </w:rPrChange>
        </w:rPr>
        <w:t>norderResult</w:t>
      </w:r>
      <w:proofErr w:type="spellEnd"/>
      <w:r w:rsidRPr="00A46BE2">
        <w:rPr>
          <w:rStyle w:val="HTMLCode"/>
          <w:lang w:val="en-GB"/>
          <w:rPrChange w:id="2602" w:author="Arnauld Desprets" w:date="2020-04-07T08:45:00Z">
            <w:rPr>
              <w:rStyle w:val="HTMLCode"/>
              <w:lang w:val="fr-FR"/>
            </w:rPr>
          </w:rPrChange>
        </w:rPr>
        <w:t>": true,</w:t>
      </w:r>
    </w:p>
    <w:p w14:paraId="38CFC05F" w14:textId="77777777" w:rsidR="00D0102B" w:rsidRPr="00A46BE2" w:rsidRDefault="00D0102B" w:rsidP="00D0102B">
      <w:pPr>
        <w:pStyle w:val="HTMLPreformatted"/>
        <w:rPr>
          <w:rStyle w:val="HTMLCode"/>
          <w:lang w:val="en-GB"/>
          <w:rPrChange w:id="2603" w:author="Arnauld Desprets" w:date="2020-04-07T08:45:00Z">
            <w:rPr>
              <w:rStyle w:val="HTMLCode"/>
              <w:lang w:val="fr-FR"/>
            </w:rPr>
          </w:rPrChange>
        </w:rPr>
      </w:pPr>
      <w:r w:rsidRPr="00A46BE2">
        <w:rPr>
          <w:rStyle w:val="HTMLCode"/>
          <w:lang w:val="en-GB"/>
          <w:rPrChange w:id="2604" w:author="Arnauld Desprets" w:date="2020-04-07T08:45:00Z">
            <w:rPr>
              <w:rStyle w:val="HTMLCode"/>
              <w:lang w:val="fr-FR"/>
            </w:rPr>
          </w:rPrChange>
        </w:rPr>
        <w:tab/>
        <w:t>"</w:t>
      </w:r>
      <w:proofErr w:type="spellStart"/>
      <w:r w:rsidRPr="00A46BE2">
        <w:rPr>
          <w:rStyle w:val="HTMLCode"/>
          <w:lang w:val="en-GB"/>
          <w:rPrChange w:id="2605" w:author="Arnauld Desprets" w:date="2020-04-07T08:45:00Z">
            <w:rPr>
              <w:rStyle w:val="HTMLCode"/>
              <w:lang w:val="fr-FR"/>
            </w:rPr>
          </w:rPrChange>
        </w:rPr>
        <w:t>norderDetails</w:t>
      </w:r>
      <w:proofErr w:type="spellEnd"/>
      <w:r w:rsidRPr="00A46BE2">
        <w:rPr>
          <w:rStyle w:val="HTMLCode"/>
          <w:lang w:val="en-GB"/>
          <w:rPrChange w:id="2606" w:author="Arnauld Desprets" w:date="2020-04-07T08:45:00Z">
            <w:rPr>
              <w:rStyle w:val="HTMLCode"/>
              <w:lang w:val="fr-FR"/>
            </w:rPr>
          </w:rPrChange>
        </w:rPr>
        <w:t>": "2 plates",</w:t>
      </w:r>
    </w:p>
    <w:p w14:paraId="1513D35B" w14:textId="77777777" w:rsidR="00D0102B" w:rsidRPr="00A46BE2" w:rsidRDefault="00D0102B" w:rsidP="00D0102B">
      <w:pPr>
        <w:pStyle w:val="HTMLPreformatted"/>
        <w:rPr>
          <w:rStyle w:val="HTMLCode"/>
          <w:lang w:val="en-GB"/>
          <w:rPrChange w:id="2607" w:author="Arnauld Desprets" w:date="2020-04-07T08:45:00Z">
            <w:rPr>
              <w:rStyle w:val="HTMLCode"/>
              <w:lang w:val="fr-FR"/>
            </w:rPr>
          </w:rPrChange>
        </w:rPr>
      </w:pPr>
      <w:r w:rsidRPr="00A46BE2">
        <w:rPr>
          <w:rStyle w:val="HTMLCode"/>
          <w:lang w:val="en-GB"/>
          <w:rPrChange w:id="2608" w:author="Arnauld Desprets" w:date="2020-04-07T08:45:00Z">
            <w:rPr>
              <w:rStyle w:val="HTMLCode"/>
              <w:lang w:val="fr-FR"/>
            </w:rPr>
          </w:rPrChange>
        </w:rPr>
        <w:tab/>
        <w:t>"</w:t>
      </w:r>
      <w:proofErr w:type="spellStart"/>
      <w:r w:rsidRPr="00A46BE2">
        <w:rPr>
          <w:rStyle w:val="HTMLCode"/>
          <w:lang w:val="en-GB"/>
          <w:rPrChange w:id="2609" w:author="Arnauld Desprets" w:date="2020-04-07T08:45:00Z">
            <w:rPr>
              <w:rStyle w:val="HTMLCode"/>
              <w:lang w:val="fr-FR"/>
            </w:rPr>
          </w:rPrChange>
        </w:rPr>
        <w:t>norderDate</w:t>
      </w:r>
      <w:proofErr w:type="spellEnd"/>
      <w:r w:rsidRPr="00A46BE2">
        <w:rPr>
          <w:rStyle w:val="HTMLCode"/>
          <w:lang w:val="en-GB"/>
          <w:rPrChange w:id="2610" w:author="Arnauld Desprets" w:date="2020-04-07T08:45:00Z">
            <w:rPr>
              <w:rStyle w:val="HTMLCode"/>
              <w:lang w:val="fr-FR"/>
            </w:rPr>
          </w:rPrChange>
        </w:rPr>
        <w:t>": "2019-12-25T10:00:00.000Z"</w:t>
      </w:r>
    </w:p>
    <w:p w14:paraId="34A0118B" w14:textId="77777777" w:rsidR="00D0102B" w:rsidRPr="00A46BE2" w:rsidRDefault="00D0102B" w:rsidP="00D0102B">
      <w:pPr>
        <w:pStyle w:val="HTMLPreformatted"/>
        <w:rPr>
          <w:rStyle w:val="HTMLCode"/>
          <w:lang w:val="en-GB"/>
          <w:rPrChange w:id="2611" w:author="Arnauld Desprets" w:date="2020-04-07T08:45:00Z">
            <w:rPr>
              <w:rStyle w:val="HTMLCode"/>
            </w:rPr>
          </w:rPrChange>
        </w:rPr>
      </w:pPr>
      <w:r w:rsidRPr="00A46BE2">
        <w:rPr>
          <w:rStyle w:val="HTMLCode"/>
          <w:lang w:val="en-GB"/>
          <w:rPrChange w:id="2612" w:author="Arnauld Desprets" w:date="2020-04-07T08:45:00Z">
            <w:rPr>
              <w:rStyle w:val="HTMLCode"/>
            </w:rPr>
          </w:rPrChange>
        </w:rPr>
        <w:t>}</w:t>
      </w:r>
    </w:p>
    <w:p w14:paraId="7BCDBFE8" w14:textId="77777777" w:rsidR="00D0102B" w:rsidRPr="00A46BE2" w:rsidRDefault="00D0102B" w:rsidP="007A0802">
      <w:pPr>
        <w:numPr>
          <w:ilvl w:val="0"/>
          <w:numId w:val="66"/>
        </w:numPr>
        <w:spacing w:before="100" w:beforeAutospacing="1" w:after="100" w:afterAutospacing="1" w:line="240" w:lineRule="auto"/>
        <w:rPr>
          <w:lang w:val="en-GB"/>
          <w:rPrChange w:id="2613" w:author="Arnauld Desprets" w:date="2020-04-07T08:45:00Z">
            <w:rPr/>
          </w:rPrChange>
        </w:rPr>
      </w:pPr>
      <w:r w:rsidRPr="00A46BE2">
        <w:rPr>
          <w:lang w:val="en-GB"/>
          <w:rPrChange w:id="2614" w:author="Arnauld Desprets" w:date="2020-04-07T08:45:00Z">
            <w:rPr/>
          </w:rPrChange>
        </w:rPr>
        <w:t>Introspect token API Request</w:t>
      </w:r>
    </w:p>
    <w:p w14:paraId="1F483340" w14:textId="77777777" w:rsidR="00D0102B" w:rsidRPr="00A46BE2" w:rsidRDefault="00D0102B" w:rsidP="00D0102B">
      <w:pPr>
        <w:pStyle w:val="HTMLPreformatted"/>
        <w:rPr>
          <w:rStyle w:val="HTMLCode"/>
          <w:lang w:val="en-GB"/>
          <w:rPrChange w:id="2615" w:author="Arnauld Desprets" w:date="2020-04-07T08:45:00Z">
            <w:rPr>
              <w:rStyle w:val="HTMLCode"/>
            </w:rPr>
          </w:rPrChange>
        </w:rPr>
      </w:pPr>
      <w:r w:rsidRPr="00A46BE2">
        <w:rPr>
          <w:rStyle w:val="HTMLCode"/>
          <w:lang w:val="en-GB"/>
          <w:rPrChange w:id="2616" w:author="Arnauld Desprets" w:date="2020-04-07T08:45:00Z">
            <w:rPr>
              <w:rStyle w:val="HTMLCode"/>
            </w:rPr>
          </w:rPrChange>
        </w:rPr>
        <w:t>POST /org1/integration/nativeprovider/oauth2/introspect HTTP/1.1</w:t>
      </w:r>
    </w:p>
    <w:p w14:paraId="2FE2DD6A" w14:textId="77777777" w:rsidR="00D0102B" w:rsidRPr="00A46BE2" w:rsidRDefault="00D0102B" w:rsidP="00D0102B">
      <w:pPr>
        <w:pStyle w:val="HTMLPreformatted"/>
        <w:rPr>
          <w:rStyle w:val="HTMLCode"/>
          <w:lang w:val="en-GB"/>
          <w:rPrChange w:id="2617" w:author="Arnauld Desprets" w:date="2020-04-07T08:45:00Z">
            <w:rPr>
              <w:rStyle w:val="HTMLCode"/>
              <w:lang w:val="fr-FR"/>
            </w:rPr>
          </w:rPrChange>
        </w:rPr>
      </w:pPr>
      <w:r w:rsidRPr="00A46BE2">
        <w:rPr>
          <w:rStyle w:val="HTMLCode"/>
          <w:lang w:val="en-GB"/>
          <w:rPrChange w:id="2618" w:author="Arnauld Desprets" w:date="2020-04-07T08:45:00Z">
            <w:rPr>
              <w:rStyle w:val="HTMLCode"/>
              <w:lang w:val="fr-FR"/>
            </w:rPr>
          </w:rPrChange>
        </w:rPr>
        <w:t>Content-Type: application/x-www-form-urlencoded</w:t>
      </w:r>
    </w:p>
    <w:p w14:paraId="2D550A12" w14:textId="77777777" w:rsidR="00D0102B" w:rsidRPr="00A46BE2" w:rsidRDefault="00D0102B" w:rsidP="00D0102B">
      <w:pPr>
        <w:pStyle w:val="HTMLPreformatted"/>
        <w:rPr>
          <w:rStyle w:val="HTMLCode"/>
          <w:lang w:val="en-GB"/>
          <w:rPrChange w:id="2619" w:author="Arnauld Desprets" w:date="2020-04-07T08:45:00Z">
            <w:rPr>
              <w:rStyle w:val="HTMLCode"/>
              <w:lang w:val="fr-FR"/>
            </w:rPr>
          </w:rPrChange>
        </w:rPr>
      </w:pPr>
      <w:r w:rsidRPr="00A46BE2">
        <w:rPr>
          <w:rStyle w:val="HTMLCode"/>
          <w:lang w:val="en-GB"/>
          <w:rPrChange w:id="2620" w:author="Arnauld Desprets" w:date="2020-04-07T08:45:00Z">
            <w:rPr>
              <w:rStyle w:val="HTMLCode"/>
              <w:lang w:val="fr-FR"/>
            </w:rPr>
          </w:rPrChange>
        </w:rPr>
        <w:t>Accept: application/json</w:t>
      </w:r>
    </w:p>
    <w:p w14:paraId="327010DC" w14:textId="77777777" w:rsidR="00D0102B" w:rsidRPr="00A46BE2" w:rsidRDefault="00D0102B" w:rsidP="00D0102B">
      <w:pPr>
        <w:pStyle w:val="HTMLPreformatted"/>
        <w:rPr>
          <w:rStyle w:val="HTMLCode"/>
          <w:lang w:val="en-GB"/>
          <w:rPrChange w:id="2621" w:author="Arnauld Desprets" w:date="2020-04-07T08:45:00Z">
            <w:rPr>
              <w:rStyle w:val="HTMLCode"/>
              <w:lang w:val="fr-FR"/>
            </w:rPr>
          </w:rPrChange>
        </w:rPr>
      </w:pPr>
      <w:r w:rsidRPr="00A46BE2">
        <w:rPr>
          <w:rStyle w:val="HTMLCode"/>
          <w:lang w:val="en-GB"/>
          <w:rPrChange w:id="2622" w:author="Arnauld Desprets" w:date="2020-04-07T08:45:00Z">
            <w:rPr>
              <w:rStyle w:val="HTMLCode"/>
              <w:lang w:val="fr-FR"/>
            </w:rPr>
          </w:rPrChange>
        </w:rPr>
        <w:t>x-ibm-client-id: 421223e773f237c5231842102660896e</w:t>
      </w:r>
    </w:p>
    <w:p w14:paraId="104383DE" w14:textId="77777777" w:rsidR="00D0102B" w:rsidRPr="00A46BE2" w:rsidRDefault="00D0102B" w:rsidP="00D0102B">
      <w:pPr>
        <w:pStyle w:val="HTMLPreformatted"/>
        <w:rPr>
          <w:rStyle w:val="HTMLCode"/>
          <w:lang w:val="en-GB"/>
          <w:rPrChange w:id="2623" w:author="Arnauld Desprets" w:date="2020-04-07T08:45:00Z">
            <w:rPr>
              <w:rStyle w:val="HTMLCode"/>
              <w:lang w:val="fr-FR"/>
            </w:rPr>
          </w:rPrChange>
        </w:rPr>
      </w:pPr>
      <w:r w:rsidRPr="00A46BE2">
        <w:rPr>
          <w:rStyle w:val="HTMLCode"/>
          <w:lang w:val="en-GB"/>
          <w:rPrChange w:id="2624" w:author="Arnauld Desprets" w:date="2020-04-07T08:45:00Z">
            <w:rPr>
              <w:rStyle w:val="HTMLCode"/>
              <w:lang w:val="fr-FR"/>
            </w:rPr>
          </w:rPrChange>
        </w:rPr>
        <w:t>x-ibm-client-secret: 556a75ce26097f96ea281ed47c1cf2e7</w:t>
      </w:r>
    </w:p>
    <w:p w14:paraId="09269B1E" w14:textId="77777777" w:rsidR="00D0102B" w:rsidRPr="00A46BE2" w:rsidRDefault="00D0102B" w:rsidP="00D0102B">
      <w:pPr>
        <w:pStyle w:val="HTMLPreformatted"/>
        <w:rPr>
          <w:rStyle w:val="HTMLCode"/>
          <w:lang w:val="en-GB"/>
          <w:rPrChange w:id="2625" w:author="Arnauld Desprets" w:date="2020-04-07T08:45:00Z">
            <w:rPr>
              <w:rStyle w:val="HTMLCode"/>
              <w:lang w:val="fr-FR"/>
            </w:rPr>
          </w:rPrChange>
        </w:rPr>
      </w:pPr>
      <w:r w:rsidRPr="00A46BE2">
        <w:rPr>
          <w:rStyle w:val="HTMLCode"/>
          <w:lang w:val="en-GB"/>
          <w:rPrChange w:id="2626" w:author="Arnauld Desprets" w:date="2020-04-07T08:45:00Z">
            <w:rPr>
              <w:rStyle w:val="HTMLCode"/>
              <w:lang w:val="fr-FR"/>
            </w:rPr>
          </w:rPrChange>
        </w:rPr>
        <w:t>token_type_hint=access_token&amp;token=AAIgNDIxMjIzZTc3M2YyMzdjNTIzMTg0MjEwMjY2MDg5NmW513MzVpeO_t4EViZ_M9Nb_xWVKN0qah8cQUsosmbkMbVbfxwTMBUtuhSMXs-5MzT4MxG9eqdzODLHzfv00CP4</w:t>
      </w:r>
    </w:p>
    <w:p w14:paraId="29197B9B" w14:textId="77777777" w:rsidR="00D0102B" w:rsidRPr="00A46BE2" w:rsidRDefault="00D0102B" w:rsidP="00D0102B">
      <w:pPr>
        <w:pStyle w:val="NormalWeb"/>
        <w:rPr>
          <w:lang w:val="en-GB"/>
          <w:rPrChange w:id="2627" w:author="Arnauld Desprets" w:date="2020-04-07T08:45:00Z">
            <w:rPr/>
          </w:rPrChange>
        </w:rPr>
      </w:pPr>
      <w:r w:rsidRPr="00A46BE2">
        <w:rPr>
          <w:lang w:val="en-GB"/>
          <w:rPrChange w:id="2628" w:author="Arnauld Desprets" w:date="2020-04-07T08:45:00Z">
            <w:rPr/>
          </w:rPrChange>
        </w:rPr>
        <w:t>Response</w:t>
      </w:r>
    </w:p>
    <w:p w14:paraId="51A7BB81" w14:textId="77777777" w:rsidR="00D0102B" w:rsidRPr="00A46BE2" w:rsidRDefault="00D0102B" w:rsidP="00D0102B">
      <w:pPr>
        <w:pStyle w:val="HTMLPreformatted"/>
        <w:rPr>
          <w:rStyle w:val="HTMLCode"/>
          <w:lang w:val="en-GB"/>
          <w:rPrChange w:id="2629" w:author="Arnauld Desprets" w:date="2020-04-07T08:45:00Z">
            <w:rPr>
              <w:rStyle w:val="HTMLCode"/>
            </w:rPr>
          </w:rPrChange>
        </w:rPr>
      </w:pPr>
      <w:r w:rsidRPr="00A46BE2">
        <w:rPr>
          <w:rStyle w:val="HTMLCode"/>
          <w:lang w:val="en-GB"/>
          <w:rPrChange w:id="2630" w:author="Arnauld Desprets" w:date="2020-04-07T08:45:00Z">
            <w:rPr>
              <w:rStyle w:val="HTMLCode"/>
            </w:rPr>
          </w:rPrChange>
        </w:rPr>
        <w:t>HTTP/1.1 200 OK</w:t>
      </w:r>
    </w:p>
    <w:p w14:paraId="2AD127AB" w14:textId="77777777" w:rsidR="00D0102B" w:rsidRPr="00A46BE2" w:rsidRDefault="00D0102B" w:rsidP="00D0102B">
      <w:pPr>
        <w:pStyle w:val="HTMLPreformatted"/>
        <w:rPr>
          <w:rStyle w:val="HTMLCode"/>
          <w:lang w:val="en-GB"/>
          <w:rPrChange w:id="2631" w:author="Arnauld Desprets" w:date="2020-04-07T08:45:00Z">
            <w:rPr>
              <w:rStyle w:val="HTMLCode"/>
            </w:rPr>
          </w:rPrChange>
        </w:rPr>
      </w:pPr>
      <w:r w:rsidRPr="00A46BE2">
        <w:rPr>
          <w:rStyle w:val="HTMLCode"/>
          <w:lang w:val="en-GB"/>
          <w:rPrChange w:id="2632" w:author="Arnauld Desprets" w:date="2020-04-07T08:45:00Z">
            <w:rPr>
              <w:rStyle w:val="HTMLCode"/>
            </w:rPr>
          </w:rPrChange>
        </w:rPr>
        <w:t>Transfer-Encoding: chunked</w:t>
      </w:r>
    </w:p>
    <w:p w14:paraId="34EBA2DD" w14:textId="77777777" w:rsidR="00D0102B" w:rsidRPr="00A46BE2" w:rsidRDefault="00D0102B" w:rsidP="00D0102B">
      <w:pPr>
        <w:pStyle w:val="HTMLPreformatted"/>
        <w:rPr>
          <w:rStyle w:val="HTMLCode"/>
          <w:lang w:val="en-GB"/>
          <w:rPrChange w:id="2633" w:author="Arnauld Desprets" w:date="2020-04-07T08:45:00Z">
            <w:rPr>
              <w:rStyle w:val="HTMLCode"/>
            </w:rPr>
          </w:rPrChange>
        </w:rPr>
      </w:pPr>
      <w:r w:rsidRPr="00A46BE2">
        <w:rPr>
          <w:rStyle w:val="HTMLCode"/>
          <w:lang w:val="en-GB"/>
          <w:rPrChange w:id="2634" w:author="Arnauld Desprets" w:date="2020-04-07T08:45:00Z">
            <w:rPr>
              <w:rStyle w:val="HTMLCode"/>
            </w:rPr>
          </w:rPrChange>
        </w:rPr>
        <w:t>X-RateLimit-Limit: name=default,</w:t>
      </w:r>
      <w:proofErr w:type="gramStart"/>
      <w:r w:rsidRPr="00A46BE2">
        <w:rPr>
          <w:rStyle w:val="HTMLCode"/>
          <w:lang w:val="en-GB"/>
          <w:rPrChange w:id="2635" w:author="Arnauld Desprets" w:date="2020-04-07T08:45:00Z">
            <w:rPr>
              <w:rStyle w:val="HTMLCode"/>
            </w:rPr>
          </w:rPrChange>
        </w:rPr>
        <w:t>100;</w:t>
      </w:r>
      <w:proofErr w:type="gramEnd"/>
    </w:p>
    <w:p w14:paraId="4ED3C6A9" w14:textId="77777777" w:rsidR="00D0102B" w:rsidRPr="00A46BE2" w:rsidRDefault="00D0102B" w:rsidP="00D0102B">
      <w:pPr>
        <w:pStyle w:val="HTMLPreformatted"/>
        <w:rPr>
          <w:rStyle w:val="HTMLCode"/>
          <w:lang w:val="en-GB"/>
          <w:rPrChange w:id="2636" w:author="Arnauld Desprets" w:date="2020-04-07T08:45:00Z">
            <w:rPr>
              <w:rStyle w:val="HTMLCode"/>
            </w:rPr>
          </w:rPrChange>
        </w:rPr>
      </w:pPr>
      <w:r w:rsidRPr="00A46BE2">
        <w:rPr>
          <w:rStyle w:val="HTMLCode"/>
          <w:lang w:val="en-GB"/>
          <w:rPrChange w:id="2637" w:author="Arnauld Desprets" w:date="2020-04-07T08:45:00Z">
            <w:rPr>
              <w:rStyle w:val="HTMLCode"/>
            </w:rPr>
          </w:rPrChange>
        </w:rPr>
        <w:t>X-RateLimit-Remaining: name=default,</w:t>
      </w:r>
      <w:proofErr w:type="gramStart"/>
      <w:r w:rsidRPr="00A46BE2">
        <w:rPr>
          <w:rStyle w:val="HTMLCode"/>
          <w:lang w:val="en-GB"/>
          <w:rPrChange w:id="2638" w:author="Arnauld Desprets" w:date="2020-04-07T08:45:00Z">
            <w:rPr>
              <w:rStyle w:val="HTMLCode"/>
            </w:rPr>
          </w:rPrChange>
        </w:rPr>
        <w:t>90;</w:t>
      </w:r>
      <w:proofErr w:type="gramEnd"/>
    </w:p>
    <w:p w14:paraId="2D791B16" w14:textId="77777777" w:rsidR="00D0102B" w:rsidRPr="00A46BE2" w:rsidRDefault="00D0102B" w:rsidP="00D0102B">
      <w:pPr>
        <w:pStyle w:val="HTMLPreformatted"/>
        <w:rPr>
          <w:rStyle w:val="HTMLCode"/>
          <w:lang w:val="en-GB"/>
          <w:rPrChange w:id="2639" w:author="Arnauld Desprets" w:date="2020-04-07T08:45:00Z">
            <w:rPr>
              <w:rStyle w:val="HTMLCode"/>
            </w:rPr>
          </w:rPrChange>
        </w:rPr>
      </w:pPr>
      <w:r w:rsidRPr="00A46BE2">
        <w:rPr>
          <w:rStyle w:val="HTMLCode"/>
          <w:lang w:val="en-GB"/>
          <w:rPrChange w:id="2640" w:author="Arnauld Desprets" w:date="2020-04-07T08:45:00Z">
            <w:rPr>
              <w:rStyle w:val="HTMLCode"/>
            </w:rPr>
          </w:rPrChange>
        </w:rPr>
        <w:t>Accept: application/json</w:t>
      </w:r>
    </w:p>
    <w:p w14:paraId="1A10DEBB" w14:textId="77777777" w:rsidR="00D0102B" w:rsidRPr="00A46BE2" w:rsidRDefault="00D0102B" w:rsidP="00D0102B">
      <w:pPr>
        <w:pStyle w:val="HTMLPreformatted"/>
        <w:rPr>
          <w:rStyle w:val="HTMLCode"/>
          <w:lang w:val="en-GB"/>
          <w:rPrChange w:id="2641" w:author="Arnauld Desprets" w:date="2020-04-07T08:45:00Z">
            <w:rPr>
              <w:rStyle w:val="HTMLCode"/>
            </w:rPr>
          </w:rPrChange>
        </w:rPr>
      </w:pPr>
      <w:r w:rsidRPr="00A46BE2">
        <w:rPr>
          <w:rStyle w:val="HTMLCode"/>
          <w:lang w:val="en-GB"/>
          <w:rPrChange w:id="2642" w:author="Arnauld Desprets" w:date="2020-04-07T08:45:00Z">
            <w:rPr>
              <w:rStyle w:val="HTMLCode"/>
            </w:rPr>
          </w:rPrChange>
        </w:rPr>
        <w:t>x-ibm-client-id: 421223e773f237c5231842102660896e</w:t>
      </w:r>
    </w:p>
    <w:p w14:paraId="143D6734" w14:textId="77777777" w:rsidR="00D0102B" w:rsidRPr="00A46BE2" w:rsidRDefault="00D0102B" w:rsidP="00D0102B">
      <w:pPr>
        <w:pStyle w:val="HTMLPreformatted"/>
        <w:rPr>
          <w:rStyle w:val="HTMLCode"/>
          <w:lang w:val="en-GB"/>
          <w:rPrChange w:id="2643" w:author="Arnauld Desprets" w:date="2020-04-07T08:45:00Z">
            <w:rPr>
              <w:rStyle w:val="HTMLCode"/>
            </w:rPr>
          </w:rPrChange>
        </w:rPr>
      </w:pPr>
      <w:r w:rsidRPr="00A46BE2">
        <w:rPr>
          <w:rStyle w:val="HTMLCode"/>
          <w:lang w:val="en-GB"/>
          <w:rPrChange w:id="2644" w:author="Arnauld Desprets" w:date="2020-04-07T08:45:00Z">
            <w:rPr>
              <w:rStyle w:val="HTMLCode"/>
            </w:rPr>
          </w:rPrChange>
        </w:rPr>
        <w:t>x-ibm-client-secret: 556a75ce26097f96ea281ed47c1cf2e7</w:t>
      </w:r>
    </w:p>
    <w:p w14:paraId="12AD035F" w14:textId="77777777" w:rsidR="00D0102B" w:rsidRPr="00A46BE2" w:rsidRDefault="00D0102B" w:rsidP="00D0102B">
      <w:pPr>
        <w:pStyle w:val="HTMLPreformatted"/>
        <w:rPr>
          <w:rStyle w:val="HTMLCode"/>
          <w:lang w:val="en-GB"/>
          <w:rPrChange w:id="2645" w:author="Arnauld Desprets" w:date="2020-04-07T08:45:00Z">
            <w:rPr>
              <w:rStyle w:val="HTMLCode"/>
            </w:rPr>
          </w:rPrChange>
        </w:rPr>
      </w:pPr>
      <w:r w:rsidRPr="00A46BE2">
        <w:rPr>
          <w:rStyle w:val="HTMLCode"/>
          <w:lang w:val="en-GB"/>
          <w:rPrChange w:id="2646" w:author="Arnauld Desprets" w:date="2020-04-07T08:45:00Z">
            <w:rPr>
              <w:rStyle w:val="HTMLCode"/>
            </w:rPr>
          </w:rPrChange>
        </w:rPr>
        <w:t>X-Client-IP: 10.126.64.177</w:t>
      </w:r>
    </w:p>
    <w:p w14:paraId="1266FFF3" w14:textId="77777777" w:rsidR="00D0102B" w:rsidRPr="00A46BE2" w:rsidRDefault="00D0102B" w:rsidP="00D0102B">
      <w:pPr>
        <w:pStyle w:val="HTMLPreformatted"/>
        <w:rPr>
          <w:rStyle w:val="HTMLCode"/>
          <w:lang w:val="en-GB"/>
          <w:rPrChange w:id="2647" w:author="Arnauld Desprets" w:date="2020-04-07T08:45:00Z">
            <w:rPr>
              <w:rStyle w:val="HTMLCode"/>
            </w:rPr>
          </w:rPrChange>
        </w:rPr>
      </w:pPr>
      <w:r w:rsidRPr="00A46BE2">
        <w:rPr>
          <w:rStyle w:val="HTMLCode"/>
          <w:lang w:val="en-GB"/>
          <w:rPrChange w:id="2648" w:author="Arnauld Desprets" w:date="2020-04-07T08:45:00Z">
            <w:rPr>
              <w:rStyle w:val="HTMLCode"/>
            </w:rPr>
          </w:rPrChange>
        </w:rPr>
        <w:t>X-Global-Transaction-ID: 6fc036bd5e873077000805f9</w:t>
      </w:r>
    </w:p>
    <w:p w14:paraId="1475B5BE" w14:textId="77777777" w:rsidR="00D0102B" w:rsidRPr="00A46BE2" w:rsidRDefault="00D0102B" w:rsidP="00D0102B">
      <w:pPr>
        <w:pStyle w:val="HTMLPreformatted"/>
        <w:rPr>
          <w:rStyle w:val="HTMLCode"/>
          <w:lang w:val="en-GB"/>
          <w:rPrChange w:id="2649" w:author="Arnauld Desprets" w:date="2020-04-07T08:45:00Z">
            <w:rPr>
              <w:rStyle w:val="HTMLCode"/>
              <w:lang w:val="fr-FR"/>
            </w:rPr>
          </w:rPrChange>
        </w:rPr>
      </w:pPr>
      <w:r w:rsidRPr="00A46BE2">
        <w:rPr>
          <w:rStyle w:val="HTMLCode"/>
          <w:lang w:val="en-GB"/>
          <w:rPrChange w:id="2650" w:author="Arnauld Desprets" w:date="2020-04-07T08:45:00Z">
            <w:rPr>
              <w:rStyle w:val="HTMLCode"/>
              <w:lang w:val="fr-FR"/>
            </w:rPr>
          </w:rPrChange>
        </w:rPr>
        <w:t>Content-Type: application/json</w:t>
      </w:r>
    </w:p>
    <w:p w14:paraId="02C9F0CD" w14:textId="77777777" w:rsidR="00D0102B" w:rsidRPr="00A46BE2" w:rsidRDefault="00D0102B" w:rsidP="00D0102B">
      <w:pPr>
        <w:pStyle w:val="HTMLPreformatted"/>
        <w:rPr>
          <w:rStyle w:val="HTMLCode"/>
          <w:lang w:val="en-GB"/>
          <w:rPrChange w:id="2651" w:author="Arnauld Desprets" w:date="2020-04-07T08:45:00Z">
            <w:rPr>
              <w:rStyle w:val="HTMLCode"/>
              <w:lang w:val="fr-FR"/>
            </w:rPr>
          </w:rPrChange>
        </w:rPr>
      </w:pPr>
      <w:r w:rsidRPr="00A46BE2">
        <w:rPr>
          <w:rStyle w:val="HTMLCode"/>
          <w:lang w:val="en-GB"/>
          <w:rPrChange w:id="2652" w:author="Arnauld Desprets" w:date="2020-04-07T08:45:00Z">
            <w:rPr>
              <w:rStyle w:val="HTMLCode"/>
              <w:lang w:val="fr-FR"/>
            </w:rPr>
          </w:rPrChange>
        </w:rPr>
        <w:t>Date: Fri, 03 Apr 2020 12:47:51 GMT</w:t>
      </w:r>
    </w:p>
    <w:p w14:paraId="1827937C" w14:textId="77777777" w:rsidR="00D0102B" w:rsidRPr="00A46BE2" w:rsidRDefault="00D0102B" w:rsidP="00D0102B">
      <w:pPr>
        <w:pStyle w:val="HTMLPreformatted"/>
        <w:rPr>
          <w:rStyle w:val="HTMLCode"/>
          <w:lang w:val="en-GB"/>
          <w:rPrChange w:id="2653" w:author="Arnauld Desprets" w:date="2020-04-07T08:45:00Z">
            <w:rPr>
              <w:rStyle w:val="HTMLCode"/>
            </w:rPr>
          </w:rPrChange>
        </w:rPr>
      </w:pPr>
      <w:r w:rsidRPr="00A46BE2">
        <w:rPr>
          <w:rStyle w:val="HTMLCode"/>
          <w:lang w:val="en-GB"/>
          <w:rPrChange w:id="2654" w:author="Arnauld Desprets" w:date="2020-04-07T08:45:00Z">
            <w:rPr>
              <w:rStyle w:val="HTMLCode"/>
            </w:rPr>
          </w:rPrChange>
        </w:rPr>
        <w:t>{</w:t>
      </w:r>
    </w:p>
    <w:p w14:paraId="4151B991" w14:textId="77777777" w:rsidR="00D0102B" w:rsidRPr="00A46BE2" w:rsidRDefault="00D0102B" w:rsidP="00D0102B">
      <w:pPr>
        <w:pStyle w:val="HTMLPreformatted"/>
        <w:rPr>
          <w:rStyle w:val="HTMLCode"/>
          <w:lang w:val="en-GB"/>
          <w:rPrChange w:id="2655" w:author="Arnauld Desprets" w:date="2020-04-07T08:45:00Z">
            <w:rPr>
              <w:rStyle w:val="HTMLCode"/>
            </w:rPr>
          </w:rPrChange>
        </w:rPr>
      </w:pPr>
      <w:r w:rsidRPr="00A46BE2">
        <w:rPr>
          <w:rStyle w:val="HTMLCode"/>
          <w:lang w:val="en-GB"/>
          <w:rPrChange w:id="2656" w:author="Arnauld Desprets" w:date="2020-04-07T08:45:00Z">
            <w:rPr>
              <w:rStyle w:val="HTMLCode"/>
            </w:rPr>
          </w:rPrChange>
        </w:rPr>
        <w:tab/>
        <w:t>"active": true,</w:t>
      </w:r>
    </w:p>
    <w:p w14:paraId="7748BF06" w14:textId="77777777" w:rsidR="00D0102B" w:rsidRPr="00A46BE2" w:rsidRDefault="00D0102B" w:rsidP="00D0102B">
      <w:pPr>
        <w:pStyle w:val="HTMLPreformatted"/>
        <w:rPr>
          <w:rStyle w:val="HTMLCode"/>
          <w:lang w:val="en-GB"/>
          <w:rPrChange w:id="2657" w:author="Arnauld Desprets" w:date="2020-04-07T08:45:00Z">
            <w:rPr>
              <w:rStyle w:val="HTMLCode"/>
            </w:rPr>
          </w:rPrChange>
        </w:rPr>
      </w:pPr>
      <w:r w:rsidRPr="00A46BE2">
        <w:rPr>
          <w:rStyle w:val="HTMLCode"/>
          <w:lang w:val="en-GB"/>
          <w:rPrChange w:id="2658" w:author="Arnauld Desprets" w:date="2020-04-07T08:45:00Z">
            <w:rPr>
              <w:rStyle w:val="HTMLCode"/>
            </w:rPr>
          </w:rPrChange>
        </w:rPr>
        <w:tab/>
        <w:t>"scope": "details",</w:t>
      </w:r>
    </w:p>
    <w:p w14:paraId="3CD530BB" w14:textId="77777777" w:rsidR="00D0102B" w:rsidRPr="00A46BE2" w:rsidRDefault="00D0102B" w:rsidP="00D0102B">
      <w:pPr>
        <w:pStyle w:val="HTMLPreformatted"/>
        <w:rPr>
          <w:rStyle w:val="HTMLCode"/>
          <w:lang w:val="en-GB"/>
          <w:rPrChange w:id="2659" w:author="Arnauld Desprets" w:date="2020-04-07T08:45:00Z">
            <w:rPr>
              <w:rStyle w:val="HTMLCode"/>
            </w:rPr>
          </w:rPrChange>
        </w:rPr>
      </w:pPr>
      <w:r w:rsidRPr="00A46BE2">
        <w:rPr>
          <w:rStyle w:val="HTMLCode"/>
          <w:lang w:val="en-GB"/>
          <w:rPrChange w:id="2660" w:author="Arnauld Desprets" w:date="2020-04-07T08:45:00Z">
            <w:rPr>
              <w:rStyle w:val="HTMLCode"/>
            </w:rPr>
          </w:rPrChange>
        </w:rPr>
        <w:tab/>
        <w:t>"client_id": "421223e773f237c5231842102660896e",</w:t>
      </w:r>
    </w:p>
    <w:p w14:paraId="59BB50F8" w14:textId="77777777" w:rsidR="00D0102B" w:rsidRPr="00A46BE2" w:rsidRDefault="00D0102B" w:rsidP="00D0102B">
      <w:pPr>
        <w:pStyle w:val="HTMLPreformatted"/>
        <w:rPr>
          <w:rStyle w:val="HTMLCode"/>
          <w:lang w:val="en-GB"/>
          <w:rPrChange w:id="2661" w:author="Arnauld Desprets" w:date="2020-04-07T08:45:00Z">
            <w:rPr>
              <w:rStyle w:val="HTMLCode"/>
            </w:rPr>
          </w:rPrChange>
        </w:rPr>
      </w:pPr>
      <w:r w:rsidRPr="00A46BE2">
        <w:rPr>
          <w:rStyle w:val="HTMLCode"/>
          <w:lang w:val="en-GB"/>
          <w:rPrChange w:id="2662" w:author="Arnauld Desprets" w:date="2020-04-07T08:45:00Z">
            <w:rPr>
              <w:rStyle w:val="HTMLCode"/>
            </w:rPr>
          </w:rPrChange>
        </w:rPr>
        <w:tab/>
        <w:t>"username": "foo",</w:t>
      </w:r>
    </w:p>
    <w:p w14:paraId="021E2E89" w14:textId="77777777" w:rsidR="00D0102B" w:rsidRPr="00A46BE2" w:rsidRDefault="00D0102B" w:rsidP="00D0102B">
      <w:pPr>
        <w:pStyle w:val="HTMLPreformatted"/>
        <w:rPr>
          <w:rStyle w:val="HTMLCode"/>
          <w:lang w:val="en-GB"/>
          <w:rPrChange w:id="2663" w:author="Arnauld Desprets" w:date="2020-04-07T08:45:00Z">
            <w:rPr>
              <w:rStyle w:val="HTMLCode"/>
            </w:rPr>
          </w:rPrChange>
        </w:rPr>
      </w:pPr>
      <w:r w:rsidRPr="00A46BE2">
        <w:rPr>
          <w:rStyle w:val="HTMLCode"/>
          <w:lang w:val="en-GB"/>
          <w:rPrChange w:id="2664" w:author="Arnauld Desprets" w:date="2020-04-07T08:45:00Z">
            <w:rPr>
              <w:rStyle w:val="HTMLCode"/>
            </w:rPr>
          </w:rPrChange>
        </w:rPr>
        <w:tab/>
        <w:t>"token_type": "Bearer",</w:t>
      </w:r>
    </w:p>
    <w:p w14:paraId="5AEBFB96" w14:textId="77777777" w:rsidR="00D0102B" w:rsidRPr="00A46BE2" w:rsidRDefault="00D0102B" w:rsidP="00D0102B">
      <w:pPr>
        <w:pStyle w:val="HTMLPreformatted"/>
        <w:rPr>
          <w:rStyle w:val="HTMLCode"/>
          <w:lang w:val="en-GB"/>
          <w:rPrChange w:id="2665" w:author="Arnauld Desprets" w:date="2020-04-07T08:45:00Z">
            <w:rPr>
              <w:rStyle w:val="HTMLCode"/>
              <w:lang w:val="fr-FR"/>
            </w:rPr>
          </w:rPrChange>
        </w:rPr>
      </w:pPr>
      <w:r w:rsidRPr="00A46BE2">
        <w:rPr>
          <w:rStyle w:val="HTMLCode"/>
          <w:lang w:val="en-GB"/>
          <w:rPrChange w:id="2666" w:author="Arnauld Desprets" w:date="2020-04-07T08:45:00Z">
            <w:rPr>
              <w:rStyle w:val="HTMLCode"/>
            </w:rPr>
          </w:rPrChange>
        </w:rPr>
        <w:tab/>
      </w:r>
      <w:r w:rsidRPr="00A46BE2">
        <w:rPr>
          <w:rStyle w:val="HTMLCode"/>
          <w:lang w:val="en-GB"/>
          <w:rPrChange w:id="2667" w:author="Arnauld Desprets" w:date="2020-04-07T08:45:00Z">
            <w:rPr>
              <w:rStyle w:val="HTMLCode"/>
              <w:lang w:val="fr-FR"/>
            </w:rPr>
          </w:rPrChange>
        </w:rPr>
        <w:t>"grant_type": "password",</w:t>
      </w:r>
    </w:p>
    <w:p w14:paraId="2A1F7DB7" w14:textId="77777777" w:rsidR="00D0102B" w:rsidRPr="00A46BE2" w:rsidRDefault="00D0102B" w:rsidP="00D0102B">
      <w:pPr>
        <w:pStyle w:val="HTMLPreformatted"/>
        <w:rPr>
          <w:rStyle w:val="HTMLCode"/>
          <w:lang w:val="en-GB"/>
          <w:rPrChange w:id="2668" w:author="Arnauld Desprets" w:date="2020-04-07T08:45:00Z">
            <w:rPr>
              <w:rStyle w:val="HTMLCode"/>
              <w:lang w:val="fr-FR"/>
            </w:rPr>
          </w:rPrChange>
        </w:rPr>
      </w:pPr>
      <w:r w:rsidRPr="00A46BE2">
        <w:rPr>
          <w:rStyle w:val="HTMLCode"/>
          <w:lang w:val="en-GB"/>
          <w:rPrChange w:id="2669" w:author="Arnauld Desprets" w:date="2020-04-07T08:45:00Z">
            <w:rPr>
              <w:rStyle w:val="HTMLCode"/>
              <w:lang w:val="fr-FR"/>
            </w:rPr>
          </w:rPrChange>
        </w:rPr>
        <w:tab/>
        <w:t>"</w:t>
      </w:r>
      <w:proofErr w:type="spellStart"/>
      <w:r w:rsidRPr="00A46BE2">
        <w:rPr>
          <w:rStyle w:val="HTMLCode"/>
          <w:lang w:val="en-GB"/>
          <w:rPrChange w:id="2670" w:author="Arnauld Desprets" w:date="2020-04-07T08:45:00Z">
            <w:rPr>
              <w:rStyle w:val="HTMLCode"/>
              <w:lang w:val="fr-FR"/>
            </w:rPr>
          </w:rPrChange>
        </w:rPr>
        <w:t>ttl</w:t>
      </w:r>
      <w:proofErr w:type="spellEnd"/>
      <w:r w:rsidRPr="00A46BE2">
        <w:rPr>
          <w:rStyle w:val="HTMLCode"/>
          <w:lang w:val="en-GB"/>
          <w:rPrChange w:id="2671" w:author="Arnauld Desprets" w:date="2020-04-07T08:45:00Z">
            <w:rPr>
              <w:rStyle w:val="HTMLCode"/>
              <w:lang w:val="fr-FR"/>
            </w:rPr>
          </w:rPrChange>
        </w:rPr>
        <w:t>": 3594,</w:t>
      </w:r>
    </w:p>
    <w:p w14:paraId="1526A642" w14:textId="77777777" w:rsidR="00D0102B" w:rsidRPr="00A46BE2" w:rsidRDefault="00D0102B" w:rsidP="00D0102B">
      <w:pPr>
        <w:pStyle w:val="HTMLPreformatted"/>
        <w:rPr>
          <w:rStyle w:val="HTMLCode"/>
          <w:lang w:val="en-GB"/>
          <w:rPrChange w:id="2672" w:author="Arnauld Desprets" w:date="2020-04-07T08:45:00Z">
            <w:rPr>
              <w:rStyle w:val="HTMLCode"/>
              <w:lang w:val="fr-FR"/>
            </w:rPr>
          </w:rPrChange>
        </w:rPr>
      </w:pPr>
      <w:r w:rsidRPr="00A46BE2">
        <w:rPr>
          <w:rStyle w:val="HTMLCode"/>
          <w:lang w:val="en-GB"/>
          <w:rPrChange w:id="2673" w:author="Arnauld Desprets" w:date="2020-04-07T08:45:00Z">
            <w:rPr>
              <w:rStyle w:val="HTMLCode"/>
              <w:lang w:val="fr-FR"/>
            </w:rPr>
          </w:rPrChange>
        </w:rPr>
        <w:tab/>
        <w:t>"exp": 1585921665,</w:t>
      </w:r>
    </w:p>
    <w:p w14:paraId="06C4DE1D" w14:textId="77777777" w:rsidR="00D0102B" w:rsidRPr="00A46BE2" w:rsidRDefault="00D0102B" w:rsidP="00D0102B">
      <w:pPr>
        <w:pStyle w:val="HTMLPreformatted"/>
        <w:rPr>
          <w:rStyle w:val="HTMLCode"/>
          <w:lang w:val="en-GB"/>
          <w:rPrChange w:id="2674" w:author="Arnauld Desprets" w:date="2020-04-07T08:45:00Z">
            <w:rPr>
              <w:rStyle w:val="HTMLCode"/>
              <w:lang w:val="fr-FR"/>
            </w:rPr>
          </w:rPrChange>
        </w:rPr>
      </w:pPr>
      <w:r w:rsidRPr="00A46BE2">
        <w:rPr>
          <w:rStyle w:val="HTMLCode"/>
          <w:lang w:val="en-GB"/>
          <w:rPrChange w:id="2675" w:author="Arnauld Desprets" w:date="2020-04-07T08:45:00Z">
            <w:rPr>
              <w:rStyle w:val="HTMLCode"/>
              <w:lang w:val="fr-FR"/>
            </w:rPr>
          </w:rPrChange>
        </w:rPr>
        <w:tab/>
        <w:t>"</w:t>
      </w:r>
      <w:proofErr w:type="spellStart"/>
      <w:r w:rsidRPr="00A46BE2">
        <w:rPr>
          <w:rStyle w:val="HTMLCode"/>
          <w:lang w:val="en-GB"/>
          <w:rPrChange w:id="2676" w:author="Arnauld Desprets" w:date="2020-04-07T08:45:00Z">
            <w:rPr>
              <w:rStyle w:val="HTMLCode"/>
              <w:lang w:val="fr-FR"/>
            </w:rPr>
          </w:rPrChange>
        </w:rPr>
        <w:t>expstr</w:t>
      </w:r>
      <w:proofErr w:type="spellEnd"/>
      <w:r w:rsidRPr="00A46BE2">
        <w:rPr>
          <w:rStyle w:val="HTMLCode"/>
          <w:lang w:val="en-GB"/>
          <w:rPrChange w:id="2677" w:author="Arnauld Desprets" w:date="2020-04-07T08:45:00Z">
            <w:rPr>
              <w:rStyle w:val="HTMLCode"/>
              <w:lang w:val="fr-FR"/>
            </w:rPr>
          </w:rPrChange>
        </w:rPr>
        <w:t>": "2020-04-03T13:47:45Z",</w:t>
      </w:r>
    </w:p>
    <w:p w14:paraId="4989B17C" w14:textId="77777777" w:rsidR="00D0102B" w:rsidRPr="00A46BE2" w:rsidRDefault="00D0102B" w:rsidP="00D0102B">
      <w:pPr>
        <w:pStyle w:val="HTMLPreformatted"/>
        <w:rPr>
          <w:rStyle w:val="HTMLCode"/>
          <w:lang w:val="en-GB"/>
          <w:rPrChange w:id="2678" w:author="Arnauld Desprets" w:date="2020-04-07T08:45:00Z">
            <w:rPr>
              <w:rStyle w:val="HTMLCode"/>
              <w:lang w:val="fr-FR"/>
            </w:rPr>
          </w:rPrChange>
        </w:rPr>
      </w:pPr>
      <w:r w:rsidRPr="00A46BE2">
        <w:rPr>
          <w:rStyle w:val="HTMLCode"/>
          <w:lang w:val="en-GB"/>
          <w:rPrChange w:id="2679" w:author="Arnauld Desprets" w:date="2020-04-07T08:45:00Z">
            <w:rPr>
              <w:rStyle w:val="HTMLCode"/>
              <w:lang w:val="fr-FR"/>
            </w:rPr>
          </w:rPrChange>
        </w:rPr>
        <w:tab/>
        <w:t>"</w:t>
      </w:r>
      <w:proofErr w:type="spellStart"/>
      <w:r w:rsidRPr="00A46BE2">
        <w:rPr>
          <w:rStyle w:val="HTMLCode"/>
          <w:lang w:val="en-GB"/>
          <w:rPrChange w:id="2680" w:author="Arnauld Desprets" w:date="2020-04-07T08:45:00Z">
            <w:rPr>
              <w:rStyle w:val="HTMLCode"/>
              <w:lang w:val="fr-FR"/>
            </w:rPr>
          </w:rPrChange>
        </w:rPr>
        <w:t>iat</w:t>
      </w:r>
      <w:proofErr w:type="spellEnd"/>
      <w:r w:rsidRPr="00A46BE2">
        <w:rPr>
          <w:rStyle w:val="HTMLCode"/>
          <w:lang w:val="en-GB"/>
          <w:rPrChange w:id="2681" w:author="Arnauld Desprets" w:date="2020-04-07T08:45:00Z">
            <w:rPr>
              <w:rStyle w:val="HTMLCode"/>
              <w:lang w:val="fr-FR"/>
            </w:rPr>
          </w:rPrChange>
        </w:rPr>
        <w:t>": 1585918065,</w:t>
      </w:r>
    </w:p>
    <w:p w14:paraId="426ACFAB" w14:textId="77777777" w:rsidR="00D0102B" w:rsidRPr="00A46BE2" w:rsidRDefault="00D0102B" w:rsidP="00D0102B">
      <w:pPr>
        <w:pStyle w:val="HTMLPreformatted"/>
        <w:rPr>
          <w:rStyle w:val="HTMLCode"/>
          <w:lang w:val="en-GB"/>
          <w:rPrChange w:id="2682" w:author="Arnauld Desprets" w:date="2020-04-07T08:45:00Z">
            <w:rPr>
              <w:rStyle w:val="HTMLCode"/>
              <w:lang w:val="fr-FR"/>
            </w:rPr>
          </w:rPrChange>
        </w:rPr>
      </w:pPr>
      <w:r w:rsidRPr="00A46BE2">
        <w:rPr>
          <w:rStyle w:val="HTMLCode"/>
          <w:lang w:val="en-GB"/>
          <w:rPrChange w:id="2683" w:author="Arnauld Desprets" w:date="2020-04-07T08:45:00Z">
            <w:rPr>
              <w:rStyle w:val="HTMLCode"/>
              <w:lang w:val="fr-FR"/>
            </w:rPr>
          </w:rPrChange>
        </w:rPr>
        <w:tab/>
        <w:t>"</w:t>
      </w:r>
      <w:proofErr w:type="spellStart"/>
      <w:r w:rsidRPr="00A46BE2">
        <w:rPr>
          <w:rStyle w:val="HTMLCode"/>
          <w:lang w:val="en-GB"/>
          <w:rPrChange w:id="2684" w:author="Arnauld Desprets" w:date="2020-04-07T08:45:00Z">
            <w:rPr>
              <w:rStyle w:val="HTMLCode"/>
              <w:lang w:val="fr-FR"/>
            </w:rPr>
          </w:rPrChange>
        </w:rPr>
        <w:t>nbf</w:t>
      </w:r>
      <w:proofErr w:type="spellEnd"/>
      <w:r w:rsidRPr="00A46BE2">
        <w:rPr>
          <w:rStyle w:val="HTMLCode"/>
          <w:lang w:val="en-GB"/>
          <w:rPrChange w:id="2685" w:author="Arnauld Desprets" w:date="2020-04-07T08:45:00Z">
            <w:rPr>
              <w:rStyle w:val="HTMLCode"/>
              <w:lang w:val="fr-FR"/>
            </w:rPr>
          </w:rPrChange>
        </w:rPr>
        <w:t>": 1585918065,</w:t>
      </w:r>
    </w:p>
    <w:p w14:paraId="16ADA2FF" w14:textId="77777777" w:rsidR="00D0102B" w:rsidRPr="00A46BE2" w:rsidRDefault="00D0102B" w:rsidP="00D0102B">
      <w:pPr>
        <w:pStyle w:val="HTMLPreformatted"/>
        <w:rPr>
          <w:rStyle w:val="HTMLCode"/>
          <w:lang w:val="en-GB"/>
          <w:rPrChange w:id="2686" w:author="Arnauld Desprets" w:date="2020-04-07T08:45:00Z">
            <w:rPr>
              <w:rStyle w:val="HTMLCode"/>
              <w:lang w:val="fr-FR"/>
            </w:rPr>
          </w:rPrChange>
        </w:rPr>
      </w:pPr>
      <w:r w:rsidRPr="00A46BE2">
        <w:rPr>
          <w:rStyle w:val="HTMLCode"/>
          <w:lang w:val="en-GB"/>
          <w:rPrChange w:id="2687" w:author="Arnauld Desprets" w:date="2020-04-07T08:45:00Z">
            <w:rPr>
              <w:rStyle w:val="HTMLCode"/>
              <w:lang w:val="fr-FR"/>
            </w:rPr>
          </w:rPrChange>
        </w:rPr>
        <w:tab/>
        <w:t>"</w:t>
      </w:r>
      <w:proofErr w:type="spellStart"/>
      <w:r w:rsidRPr="00A46BE2">
        <w:rPr>
          <w:rStyle w:val="HTMLCode"/>
          <w:lang w:val="en-GB"/>
          <w:rPrChange w:id="2688" w:author="Arnauld Desprets" w:date="2020-04-07T08:45:00Z">
            <w:rPr>
              <w:rStyle w:val="HTMLCode"/>
              <w:lang w:val="fr-FR"/>
            </w:rPr>
          </w:rPrChange>
        </w:rPr>
        <w:t>nbfstr</w:t>
      </w:r>
      <w:proofErr w:type="spellEnd"/>
      <w:r w:rsidRPr="00A46BE2">
        <w:rPr>
          <w:rStyle w:val="HTMLCode"/>
          <w:lang w:val="en-GB"/>
          <w:rPrChange w:id="2689" w:author="Arnauld Desprets" w:date="2020-04-07T08:45:00Z">
            <w:rPr>
              <w:rStyle w:val="HTMLCode"/>
              <w:lang w:val="fr-FR"/>
            </w:rPr>
          </w:rPrChange>
        </w:rPr>
        <w:t>": "2020-04-03T12:47:45Z",</w:t>
      </w:r>
    </w:p>
    <w:p w14:paraId="1E52DC3E" w14:textId="77777777" w:rsidR="00D0102B" w:rsidRPr="00A46BE2" w:rsidRDefault="00D0102B" w:rsidP="00D0102B">
      <w:pPr>
        <w:pStyle w:val="HTMLPreformatted"/>
        <w:rPr>
          <w:rStyle w:val="HTMLCode"/>
          <w:lang w:val="en-GB"/>
          <w:rPrChange w:id="2690" w:author="Arnauld Desprets" w:date="2020-04-07T08:45:00Z">
            <w:rPr>
              <w:rStyle w:val="HTMLCode"/>
            </w:rPr>
          </w:rPrChange>
        </w:rPr>
      </w:pPr>
      <w:r w:rsidRPr="00A46BE2">
        <w:rPr>
          <w:rStyle w:val="HTMLCode"/>
          <w:lang w:val="en-GB"/>
          <w:rPrChange w:id="2691" w:author="Arnauld Desprets" w:date="2020-04-07T08:45:00Z">
            <w:rPr>
              <w:rStyle w:val="HTMLCode"/>
              <w:lang w:val="fr-FR"/>
            </w:rPr>
          </w:rPrChange>
        </w:rPr>
        <w:tab/>
      </w:r>
      <w:r w:rsidRPr="00A46BE2">
        <w:rPr>
          <w:rStyle w:val="HTMLCode"/>
          <w:lang w:val="en-GB"/>
          <w:rPrChange w:id="2692" w:author="Arnauld Desprets" w:date="2020-04-07T08:45:00Z">
            <w:rPr>
              <w:rStyle w:val="HTMLCode"/>
            </w:rPr>
          </w:rPrChange>
        </w:rPr>
        <w:t>"consented_on": 1585918065,</w:t>
      </w:r>
    </w:p>
    <w:p w14:paraId="6BD7F490" w14:textId="77777777" w:rsidR="00D0102B" w:rsidRPr="00A46BE2" w:rsidRDefault="00D0102B" w:rsidP="00D0102B">
      <w:pPr>
        <w:pStyle w:val="HTMLPreformatted"/>
        <w:rPr>
          <w:rStyle w:val="HTMLCode"/>
          <w:lang w:val="en-GB"/>
          <w:rPrChange w:id="2693" w:author="Arnauld Desprets" w:date="2020-04-07T08:45:00Z">
            <w:rPr>
              <w:rStyle w:val="HTMLCode"/>
            </w:rPr>
          </w:rPrChange>
        </w:rPr>
      </w:pPr>
      <w:r w:rsidRPr="00A46BE2">
        <w:rPr>
          <w:rStyle w:val="HTMLCode"/>
          <w:lang w:val="en-GB"/>
          <w:rPrChange w:id="2694" w:author="Arnauld Desprets" w:date="2020-04-07T08:45:00Z">
            <w:rPr>
              <w:rStyle w:val="HTMLCode"/>
            </w:rPr>
          </w:rPrChange>
        </w:rPr>
        <w:tab/>
        <w:t>"</w:t>
      </w:r>
      <w:proofErr w:type="spellStart"/>
      <w:r w:rsidRPr="00A46BE2">
        <w:rPr>
          <w:rStyle w:val="HTMLCode"/>
          <w:lang w:val="en-GB"/>
          <w:rPrChange w:id="2695" w:author="Arnauld Desprets" w:date="2020-04-07T08:45:00Z">
            <w:rPr>
              <w:rStyle w:val="HTMLCode"/>
            </w:rPr>
          </w:rPrChange>
        </w:rPr>
        <w:t>consented_on_str</w:t>
      </w:r>
      <w:proofErr w:type="spellEnd"/>
      <w:r w:rsidRPr="00A46BE2">
        <w:rPr>
          <w:rStyle w:val="HTMLCode"/>
          <w:lang w:val="en-GB"/>
          <w:rPrChange w:id="2696" w:author="Arnauld Desprets" w:date="2020-04-07T08:45:00Z">
            <w:rPr>
              <w:rStyle w:val="HTMLCode"/>
            </w:rPr>
          </w:rPrChange>
        </w:rPr>
        <w:t>": "2020-04-03T12:47:45Z",</w:t>
      </w:r>
    </w:p>
    <w:p w14:paraId="56CE2170" w14:textId="77777777" w:rsidR="00D0102B" w:rsidRPr="00A46BE2" w:rsidRDefault="00D0102B" w:rsidP="00D0102B">
      <w:pPr>
        <w:pStyle w:val="HTMLPreformatted"/>
        <w:rPr>
          <w:rStyle w:val="HTMLCode"/>
          <w:lang w:val="en-GB"/>
          <w:rPrChange w:id="2697" w:author="Arnauld Desprets" w:date="2020-04-07T08:45:00Z">
            <w:rPr>
              <w:rStyle w:val="HTMLCode"/>
            </w:rPr>
          </w:rPrChange>
        </w:rPr>
      </w:pPr>
      <w:r w:rsidRPr="00A46BE2">
        <w:rPr>
          <w:rStyle w:val="HTMLCode"/>
          <w:lang w:val="en-GB"/>
          <w:rPrChange w:id="2698" w:author="Arnauld Desprets" w:date="2020-04-07T08:45:00Z">
            <w:rPr>
              <w:rStyle w:val="HTMLCode"/>
            </w:rPr>
          </w:rPrChange>
        </w:rPr>
        <w:tab/>
        <w:t>"</w:t>
      </w:r>
      <w:proofErr w:type="spellStart"/>
      <w:r w:rsidRPr="00A46BE2">
        <w:rPr>
          <w:rStyle w:val="HTMLCode"/>
          <w:lang w:val="en-GB"/>
          <w:rPrChange w:id="2699" w:author="Arnauld Desprets" w:date="2020-04-07T08:45:00Z">
            <w:rPr>
              <w:rStyle w:val="HTMLCode"/>
            </w:rPr>
          </w:rPrChange>
        </w:rPr>
        <w:t>one_time_use</w:t>
      </w:r>
      <w:proofErr w:type="spellEnd"/>
      <w:r w:rsidRPr="00A46BE2">
        <w:rPr>
          <w:rStyle w:val="HTMLCode"/>
          <w:lang w:val="en-GB"/>
          <w:rPrChange w:id="2700" w:author="Arnauld Desprets" w:date="2020-04-07T08:45:00Z">
            <w:rPr>
              <w:rStyle w:val="HTMLCode"/>
            </w:rPr>
          </w:rPrChange>
        </w:rPr>
        <w:t>": false</w:t>
      </w:r>
    </w:p>
    <w:p w14:paraId="3CE59988" w14:textId="77777777" w:rsidR="00D0102B" w:rsidRPr="00A46BE2" w:rsidRDefault="00D0102B" w:rsidP="00D0102B">
      <w:pPr>
        <w:pStyle w:val="HTMLPreformatted"/>
        <w:rPr>
          <w:rStyle w:val="HTMLCode"/>
          <w:lang w:val="en-GB"/>
          <w:rPrChange w:id="2701" w:author="Arnauld Desprets" w:date="2020-04-07T08:45:00Z">
            <w:rPr>
              <w:rStyle w:val="HTMLCode"/>
            </w:rPr>
          </w:rPrChange>
        </w:rPr>
      </w:pPr>
      <w:r w:rsidRPr="00A46BE2">
        <w:rPr>
          <w:rStyle w:val="HTMLCode"/>
          <w:lang w:val="en-GB"/>
          <w:rPrChange w:id="2702" w:author="Arnauld Desprets" w:date="2020-04-07T08:45:00Z">
            <w:rPr>
              <w:rStyle w:val="HTMLCode"/>
            </w:rPr>
          </w:rPrChange>
        </w:rPr>
        <w:lastRenderedPageBreak/>
        <w:t>}</w:t>
      </w:r>
    </w:p>
    <w:p w14:paraId="4F3FDA0F" w14:textId="77777777" w:rsidR="00D0102B" w:rsidRPr="00A46BE2" w:rsidRDefault="00D0102B" w:rsidP="007A0802">
      <w:pPr>
        <w:numPr>
          <w:ilvl w:val="0"/>
          <w:numId w:val="67"/>
        </w:numPr>
        <w:spacing w:before="100" w:beforeAutospacing="1" w:after="100" w:afterAutospacing="1" w:line="240" w:lineRule="auto"/>
        <w:rPr>
          <w:lang w:val="en-GB"/>
          <w:rPrChange w:id="2703" w:author="Arnauld Desprets" w:date="2020-04-07T08:45:00Z">
            <w:rPr/>
          </w:rPrChange>
        </w:rPr>
      </w:pPr>
      <w:r w:rsidRPr="00A46BE2">
        <w:rPr>
          <w:lang w:val="en-GB"/>
          <w:rPrChange w:id="2704" w:author="Arnauld Desprets" w:date="2020-04-07T08:45:00Z">
            <w:rPr/>
          </w:rPrChange>
        </w:rPr>
        <w:t>Revoke token API Request</w:t>
      </w:r>
    </w:p>
    <w:p w14:paraId="5F9D619E" w14:textId="77777777" w:rsidR="00D0102B" w:rsidRPr="00A46BE2" w:rsidRDefault="00D0102B" w:rsidP="00D0102B">
      <w:pPr>
        <w:pStyle w:val="HTMLPreformatted"/>
        <w:rPr>
          <w:rStyle w:val="HTMLCode"/>
          <w:lang w:val="en-GB"/>
          <w:rPrChange w:id="2705" w:author="Arnauld Desprets" w:date="2020-04-07T08:45:00Z">
            <w:rPr>
              <w:rStyle w:val="HTMLCode"/>
            </w:rPr>
          </w:rPrChange>
        </w:rPr>
      </w:pPr>
      <w:r w:rsidRPr="00A46BE2">
        <w:rPr>
          <w:rStyle w:val="HTMLCode"/>
          <w:lang w:val="en-GB"/>
          <w:rPrChange w:id="2706" w:author="Arnauld Desprets" w:date="2020-04-07T08:45:00Z">
            <w:rPr>
              <w:rStyle w:val="HTMLCode"/>
            </w:rPr>
          </w:rPrChange>
        </w:rPr>
        <w:t>POST /org1/integration/</w:t>
      </w:r>
      <w:proofErr w:type="spellStart"/>
      <w:r w:rsidRPr="00A46BE2">
        <w:rPr>
          <w:rStyle w:val="HTMLCode"/>
          <w:lang w:val="en-GB"/>
          <w:rPrChange w:id="2707" w:author="Arnauld Desprets" w:date="2020-04-07T08:45:00Z">
            <w:rPr>
              <w:rStyle w:val="HTMLCode"/>
            </w:rPr>
          </w:rPrChange>
        </w:rPr>
        <w:t>mainprovideroa</w:t>
      </w:r>
      <w:proofErr w:type="spellEnd"/>
      <w:r w:rsidRPr="00A46BE2">
        <w:rPr>
          <w:rStyle w:val="HTMLCode"/>
          <w:lang w:val="en-GB"/>
          <w:rPrChange w:id="2708" w:author="Arnauld Desprets" w:date="2020-04-07T08:45:00Z">
            <w:rPr>
              <w:rStyle w:val="HTMLCode"/>
            </w:rPr>
          </w:rPrChange>
        </w:rPr>
        <w:t>/oauth2/revoke HTTP/1.1</w:t>
      </w:r>
    </w:p>
    <w:p w14:paraId="33B6C104" w14:textId="77777777" w:rsidR="00D0102B" w:rsidRPr="00A46BE2" w:rsidRDefault="00D0102B" w:rsidP="00D0102B">
      <w:pPr>
        <w:pStyle w:val="HTMLPreformatted"/>
        <w:rPr>
          <w:rStyle w:val="HTMLCode"/>
          <w:lang w:val="en-GB"/>
          <w:rPrChange w:id="2709" w:author="Arnauld Desprets" w:date="2020-04-07T08:45:00Z">
            <w:rPr>
              <w:rStyle w:val="HTMLCode"/>
              <w:lang w:val="fr-FR"/>
            </w:rPr>
          </w:rPrChange>
        </w:rPr>
      </w:pPr>
      <w:r w:rsidRPr="00A46BE2">
        <w:rPr>
          <w:rStyle w:val="HTMLCode"/>
          <w:lang w:val="en-GB"/>
          <w:rPrChange w:id="2710" w:author="Arnauld Desprets" w:date="2020-04-07T08:45:00Z">
            <w:rPr>
              <w:rStyle w:val="HTMLCode"/>
              <w:lang w:val="fr-FR"/>
            </w:rPr>
          </w:rPrChange>
        </w:rPr>
        <w:t>Content-Type: application/x-www-form-urlencoded</w:t>
      </w:r>
    </w:p>
    <w:p w14:paraId="05178F66" w14:textId="77777777" w:rsidR="00D0102B" w:rsidRPr="00A46BE2" w:rsidRDefault="00D0102B" w:rsidP="00D0102B">
      <w:pPr>
        <w:pStyle w:val="HTMLPreformatted"/>
        <w:rPr>
          <w:rStyle w:val="HTMLCode"/>
          <w:lang w:val="en-GB"/>
          <w:rPrChange w:id="2711" w:author="Arnauld Desprets" w:date="2020-04-07T08:45:00Z">
            <w:rPr>
              <w:rStyle w:val="HTMLCode"/>
              <w:lang w:val="fr-FR"/>
            </w:rPr>
          </w:rPrChange>
        </w:rPr>
      </w:pPr>
      <w:r w:rsidRPr="00A46BE2">
        <w:rPr>
          <w:rStyle w:val="HTMLCode"/>
          <w:lang w:val="en-GB"/>
          <w:rPrChange w:id="2712" w:author="Arnauld Desprets" w:date="2020-04-07T08:45:00Z">
            <w:rPr>
              <w:rStyle w:val="HTMLCode"/>
              <w:lang w:val="fr-FR"/>
            </w:rPr>
          </w:rPrChange>
        </w:rPr>
        <w:t>Accept: application/json</w:t>
      </w:r>
    </w:p>
    <w:p w14:paraId="73E4E078" w14:textId="77777777" w:rsidR="00D0102B" w:rsidRPr="00A46BE2" w:rsidRDefault="00D0102B" w:rsidP="00D0102B">
      <w:pPr>
        <w:pStyle w:val="HTMLPreformatted"/>
        <w:rPr>
          <w:rStyle w:val="HTMLCode"/>
          <w:lang w:val="en-GB"/>
          <w:rPrChange w:id="2713" w:author="Arnauld Desprets" w:date="2020-04-07T08:45:00Z">
            <w:rPr>
              <w:rStyle w:val="HTMLCode"/>
              <w:lang w:val="fr-FR"/>
            </w:rPr>
          </w:rPrChange>
        </w:rPr>
      </w:pPr>
      <w:r w:rsidRPr="00A46BE2">
        <w:rPr>
          <w:rStyle w:val="HTMLCode"/>
          <w:lang w:val="en-GB"/>
          <w:rPrChange w:id="2714" w:author="Arnauld Desprets" w:date="2020-04-07T08:45:00Z">
            <w:rPr>
              <w:rStyle w:val="HTMLCode"/>
              <w:lang w:val="fr-FR"/>
            </w:rPr>
          </w:rPrChange>
        </w:rPr>
        <w:t>x-ibm-client-id: 421223e773f237c5231842102660896e</w:t>
      </w:r>
    </w:p>
    <w:p w14:paraId="2E844013" w14:textId="77777777" w:rsidR="00D0102B" w:rsidRPr="00A46BE2" w:rsidRDefault="00D0102B" w:rsidP="00D0102B">
      <w:pPr>
        <w:pStyle w:val="HTMLPreformatted"/>
        <w:rPr>
          <w:rStyle w:val="HTMLCode"/>
          <w:lang w:val="en-GB"/>
          <w:rPrChange w:id="2715" w:author="Arnauld Desprets" w:date="2020-04-07T08:45:00Z">
            <w:rPr>
              <w:rStyle w:val="HTMLCode"/>
              <w:lang w:val="fr-FR"/>
            </w:rPr>
          </w:rPrChange>
        </w:rPr>
      </w:pPr>
      <w:r w:rsidRPr="00A46BE2">
        <w:rPr>
          <w:rStyle w:val="HTMLCode"/>
          <w:lang w:val="en-GB"/>
          <w:rPrChange w:id="2716" w:author="Arnauld Desprets" w:date="2020-04-07T08:45:00Z">
            <w:rPr>
              <w:rStyle w:val="HTMLCode"/>
              <w:lang w:val="fr-FR"/>
            </w:rPr>
          </w:rPrChange>
        </w:rPr>
        <w:t>x-ibm-client-secret: 556a75ce26097f96ea281ed47c1cf2e7</w:t>
      </w:r>
    </w:p>
    <w:p w14:paraId="229AE2B5" w14:textId="77777777" w:rsidR="00D0102B" w:rsidRPr="00A46BE2" w:rsidRDefault="00D0102B" w:rsidP="00D0102B">
      <w:pPr>
        <w:pStyle w:val="HTMLPreformatted"/>
        <w:rPr>
          <w:rStyle w:val="HTMLCode"/>
          <w:lang w:val="en-GB"/>
          <w:rPrChange w:id="2717" w:author="Arnauld Desprets" w:date="2020-04-07T08:45:00Z">
            <w:rPr>
              <w:rStyle w:val="HTMLCode"/>
              <w:lang w:val="fr-FR"/>
            </w:rPr>
          </w:rPrChange>
        </w:rPr>
      </w:pPr>
      <w:r w:rsidRPr="00A46BE2">
        <w:rPr>
          <w:rStyle w:val="HTMLCode"/>
          <w:lang w:val="en-GB"/>
          <w:rPrChange w:id="2718" w:author="Arnauld Desprets" w:date="2020-04-07T08:45:00Z">
            <w:rPr>
              <w:rStyle w:val="HTMLCode"/>
              <w:lang w:val="fr-FR"/>
            </w:rPr>
          </w:rPrChange>
        </w:rPr>
        <w:t>token_type_hint=access_token&amp;token=AAIgNDIxMjIzZTc3M2YyMzdjNTIzMTg0MjEwMjY2MDg5NmW513MzVpeO_t4EViZ_M9Nb_xWVKN0qah8cQUsosmbkMbVbfxwTMBUtuhSMXs-5MzT4MxG9eqdzODLHzfv00CP4</w:t>
      </w:r>
    </w:p>
    <w:p w14:paraId="2AF8105F" w14:textId="77777777" w:rsidR="00D0102B" w:rsidRPr="00A46BE2" w:rsidRDefault="00D0102B" w:rsidP="00D0102B">
      <w:pPr>
        <w:pStyle w:val="NormalWeb"/>
        <w:rPr>
          <w:lang w:val="en-GB"/>
          <w:rPrChange w:id="2719" w:author="Arnauld Desprets" w:date="2020-04-07T08:45:00Z">
            <w:rPr/>
          </w:rPrChange>
        </w:rPr>
      </w:pPr>
      <w:r w:rsidRPr="00A46BE2">
        <w:rPr>
          <w:lang w:val="en-GB"/>
          <w:rPrChange w:id="2720" w:author="Arnauld Desprets" w:date="2020-04-07T08:45:00Z">
            <w:rPr/>
          </w:rPrChange>
        </w:rPr>
        <w:t>Response</w:t>
      </w:r>
    </w:p>
    <w:p w14:paraId="0998E575" w14:textId="77777777" w:rsidR="00D0102B" w:rsidRPr="00A46BE2" w:rsidRDefault="00D0102B" w:rsidP="00D0102B">
      <w:pPr>
        <w:pStyle w:val="HTMLPreformatted"/>
        <w:rPr>
          <w:rStyle w:val="HTMLCode"/>
          <w:lang w:val="en-GB"/>
          <w:rPrChange w:id="2721" w:author="Arnauld Desprets" w:date="2020-04-07T08:45:00Z">
            <w:rPr>
              <w:rStyle w:val="HTMLCode"/>
            </w:rPr>
          </w:rPrChange>
        </w:rPr>
      </w:pPr>
      <w:r w:rsidRPr="00A46BE2">
        <w:rPr>
          <w:rStyle w:val="HTMLCode"/>
          <w:lang w:val="en-GB"/>
          <w:rPrChange w:id="2722" w:author="Arnauld Desprets" w:date="2020-04-07T08:45:00Z">
            <w:rPr>
              <w:rStyle w:val="HTMLCode"/>
            </w:rPr>
          </w:rPrChange>
        </w:rPr>
        <w:t>HTTP/1.1 200 OK</w:t>
      </w:r>
    </w:p>
    <w:p w14:paraId="49A75DEB" w14:textId="77777777" w:rsidR="00D0102B" w:rsidRPr="00A46BE2" w:rsidRDefault="00D0102B" w:rsidP="00D0102B">
      <w:pPr>
        <w:pStyle w:val="HTMLPreformatted"/>
        <w:rPr>
          <w:rStyle w:val="HTMLCode"/>
          <w:lang w:val="en-GB"/>
          <w:rPrChange w:id="2723" w:author="Arnauld Desprets" w:date="2020-04-07T08:45:00Z">
            <w:rPr>
              <w:rStyle w:val="HTMLCode"/>
            </w:rPr>
          </w:rPrChange>
        </w:rPr>
      </w:pPr>
      <w:r w:rsidRPr="00A46BE2">
        <w:rPr>
          <w:rStyle w:val="HTMLCode"/>
          <w:lang w:val="en-GB"/>
          <w:rPrChange w:id="2724" w:author="Arnauld Desprets" w:date="2020-04-07T08:45:00Z">
            <w:rPr>
              <w:rStyle w:val="HTMLCode"/>
            </w:rPr>
          </w:rPrChange>
        </w:rPr>
        <w:t>Transfer-Encoding: chunked</w:t>
      </w:r>
    </w:p>
    <w:p w14:paraId="34CAE4DA" w14:textId="77777777" w:rsidR="00D0102B" w:rsidRPr="00A46BE2" w:rsidRDefault="00D0102B" w:rsidP="00D0102B">
      <w:pPr>
        <w:pStyle w:val="HTMLPreformatted"/>
        <w:rPr>
          <w:rStyle w:val="HTMLCode"/>
          <w:lang w:val="en-GB"/>
          <w:rPrChange w:id="2725" w:author="Arnauld Desprets" w:date="2020-04-07T08:45:00Z">
            <w:rPr>
              <w:rStyle w:val="HTMLCode"/>
            </w:rPr>
          </w:rPrChange>
        </w:rPr>
      </w:pPr>
      <w:r w:rsidRPr="00A46BE2">
        <w:rPr>
          <w:rStyle w:val="HTMLCode"/>
          <w:lang w:val="en-GB"/>
          <w:rPrChange w:id="2726" w:author="Arnauld Desprets" w:date="2020-04-07T08:45:00Z">
            <w:rPr>
              <w:rStyle w:val="HTMLCode"/>
            </w:rPr>
          </w:rPrChange>
        </w:rPr>
        <w:t>X-RateLimit-Limit: name=default,</w:t>
      </w:r>
      <w:proofErr w:type="gramStart"/>
      <w:r w:rsidRPr="00A46BE2">
        <w:rPr>
          <w:rStyle w:val="HTMLCode"/>
          <w:lang w:val="en-GB"/>
          <w:rPrChange w:id="2727" w:author="Arnauld Desprets" w:date="2020-04-07T08:45:00Z">
            <w:rPr>
              <w:rStyle w:val="HTMLCode"/>
            </w:rPr>
          </w:rPrChange>
        </w:rPr>
        <w:t>100;</w:t>
      </w:r>
      <w:proofErr w:type="gramEnd"/>
    </w:p>
    <w:p w14:paraId="66BA48EC" w14:textId="77777777" w:rsidR="00D0102B" w:rsidRPr="00A46BE2" w:rsidRDefault="00D0102B" w:rsidP="00D0102B">
      <w:pPr>
        <w:pStyle w:val="HTMLPreformatted"/>
        <w:rPr>
          <w:rStyle w:val="HTMLCode"/>
          <w:lang w:val="en-GB"/>
          <w:rPrChange w:id="2728" w:author="Arnauld Desprets" w:date="2020-04-07T08:45:00Z">
            <w:rPr>
              <w:rStyle w:val="HTMLCode"/>
            </w:rPr>
          </w:rPrChange>
        </w:rPr>
      </w:pPr>
      <w:r w:rsidRPr="00A46BE2">
        <w:rPr>
          <w:rStyle w:val="HTMLCode"/>
          <w:lang w:val="en-GB"/>
          <w:rPrChange w:id="2729" w:author="Arnauld Desprets" w:date="2020-04-07T08:45:00Z">
            <w:rPr>
              <w:rStyle w:val="HTMLCode"/>
            </w:rPr>
          </w:rPrChange>
        </w:rPr>
        <w:t>X-RateLimit-Remaining: name=default,</w:t>
      </w:r>
      <w:proofErr w:type="gramStart"/>
      <w:r w:rsidRPr="00A46BE2">
        <w:rPr>
          <w:rStyle w:val="HTMLCode"/>
          <w:lang w:val="en-GB"/>
          <w:rPrChange w:id="2730" w:author="Arnauld Desprets" w:date="2020-04-07T08:45:00Z">
            <w:rPr>
              <w:rStyle w:val="HTMLCode"/>
            </w:rPr>
          </w:rPrChange>
        </w:rPr>
        <w:t>89;</w:t>
      </w:r>
      <w:proofErr w:type="gramEnd"/>
    </w:p>
    <w:p w14:paraId="138C7BC0" w14:textId="77777777" w:rsidR="00D0102B" w:rsidRPr="00A46BE2" w:rsidRDefault="00D0102B" w:rsidP="00D0102B">
      <w:pPr>
        <w:pStyle w:val="HTMLPreformatted"/>
        <w:rPr>
          <w:rStyle w:val="HTMLCode"/>
          <w:lang w:val="en-GB"/>
          <w:rPrChange w:id="2731" w:author="Arnauld Desprets" w:date="2020-04-07T08:45:00Z">
            <w:rPr>
              <w:rStyle w:val="HTMLCode"/>
            </w:rPr>
          </w:rPrChange>
        </w:rPr>
      </w:pPr>
      <w:r w:rsidRPr="00A46BE2">
        <w:rPr>
          <w:rStyle w:val="HTMLCode"/>
          <w:lang w:val="en-GB"/>
          <w:rPrChange w:id="2732" w:author="Arnauld Desprets" w:date="2020-04-07T08:45:00Z">
            <w:rPr>
              <w:rStyle w:val="HTMLCode"/>
            </w:rPr>
          </w:rPrChange>
        </w:rPr>
        <w:t>Accept: application/json</w:t>
      </w:r>
    </w:p>
    <w:p w14:paraId="0F742B73" w14:textId="77777777" w:rsidR="00D0102B" w:rsidRPr="00A46BE2" w:rsidRDefault="00D0102B" w:rsidP="00D0102B">
      <w:pPr>
        <w:pStyle w:val="HTMLPreformatted"/>
        <w:rPr>
          <w:rStyle w:val="HTMLCode"/>
          <w:lang w:val="en-GB"/>
          <w:rPrChange w:id="2733" w:author="Arnauld Desprets" w:date="2020-04-07T08:45:00Z">
            <w:rPr>
              <w:rStyle w:val="HTMLCode"/>
            </w:rPr>
          </w:rPrChange>
        </w:rPr>
      </w:pPr>
      <w:r w:rsidRPr="00A46BE2">
        <w:rPr>
          <w:rStyle w:val="HTMLCode"/>
          <w:lang w:val="en-GB"/>
          <w:rPrChange w:id="2734" w:author="Arnauld Desprets" w:date="2020-04-07T08:45:00Z">
            <w:rPr>
              <w:rStyle w:val="HTMLCode"/>
            </w:rPr>
          </w:rPrChange>
        </w:rPr>
        <w:t>x-ibm-client-id: 421223e773f237c5231842102660896e</w:t>
      </w:r>
    </w:p>
    <w:p w14:paraId="76B3A52E" w14:textId="77777777" w:rsidR="00D0102B" w:rsidRPr="00A46BE2" w:rsidRDefault="00D0102B" w:rsidP="00D0102B">
      <w:pPr>
        <w:pStyle w:val="HTMLPreformatted"/>
        <w:rPr>
          <w:rStyle w:val="HTMLCode"/>
          <w:lang w:val="en-GB"/>
          <w:rPrChange w:id="2735" w:author="Arnauld Desprets" w:date="2020-04-07T08:45:00Z">
            <w:rPr>
              <w:rStyle w:val="HTMLCode"/>
            </w:rPr>
          </w:rPrChange>
        </w:rPr>
      </w:pPr>
      <w:r w:rsidRPr="00A46BE2">
        <w:rPr>
          <w:rStyle w:val="HTMLCode"/>
          <w:lang w:val="en-GB"/>
          <w:rPrChange w:id="2736" w:author="Arnauld Desprets" w:date="2020-04-07T08:45:00Z">
            <w:rPr>
              <w:rStyle w:val="HTMLCode"/>
            </w:rPr>
          </w:rPrChange>
        </w:rPr>
        <w:t>x-ibm-client-secret: 556a75ce26097f96ea281ed47c1cf2e7</w:t>
      </w:r>
    </w:p>
    <w:p w14:paraId="64D4BDB6" w14:textId="77777777" w:rsidR="00D0102B" w:rsidRPr="00A46BE2" w:rsidRDefault="00D0102B" w:rsidP="00D0102B">
      <w:pPr>
        <w:pStyle w:val="HTMLPreformatted"/>
        <w:rPr>
          <w:rStyle w:val="HTMLCode"/>
          <w:lang w:val="en-GB"/>
          <w:rPrChange w:id="2737" w:author="Arnauld Desprets" w:date="2020-04-07T08:45:00Z">
            <w:rPr>
              <w:rStyle w:val="HTMLCode"/>
            </w:rPr>
          </w:rPrChange>
        </w:rPr>
      </w:pPr>
      <w:r w:rsidRPr="00A46BE2">
        <w:rPr>
          <w:rStyle w:val="HTMLCode"/>
          <w:lang w:val="en-GB"/>
          <w:rPrChange w:id="2738" w:author="Arnauld Desprets" w:date="2020-04-07T08:45:00Z">
            <w:rPr>
              <w:rStyle w:val="HTMLCode"/>
            </w:rPr>
          </w:rPrChange>
        </w:rPr>
        <w:t>X-Client-IP: 10.126.64.177</w:t>
      </w:r>
    </w:p>
    <w:p w14:paraId="507ECD74" w14:textId="77777777" w:rsidR="00D0102B" w:rsidRPr="00A46BE2" w:rsidRDefault="00D0102B" w:rsidP="00D0102B">
      <w:pPr>
        <w:pStyle w:val="HTMLPreformatted"/>
        <w:rPr>
          <w:rStyle w:val="HTMLCode"/>
          <w:lang w:val="en-GB"/>
          <w:rPrChange w:id="2739" w:author="Arnauld Desprets" w:date="2020-04-07T08:45:00Z">
            <w:rPr>
              <w:rStyle w:val="HTMLCode"/>
            </w:rPr>
          </w:rPrChange>
        </w:rPr>
      </w:pPr>
      <w:r w:rsidRPr="00A46BE2">
        <w:rPr>
          <w:rStyle w:val="HTMLCode"/>
          <w:lang w:val="en-GB"/>
          <w:rPrChange w:id="2740" w:author="Arnauld Desprets" w:date="2020-04-07T08:45:00Z">
            <w:rPr>
              <w:rStyle w:val="HTMLCode"/>
            </w:rPr>
          </w:rPrChange>
        </w:rPr>
        <w:t>X-Global-Transaction-ID: 6fc036bd5e87307b000661a1</w:t>
      </w:r>
    </w:p>
    <w:p w14:paraId="2B9CA8EB" w14:textId="77777777" w:rsidR="00D0102B" w:rsidRPr="00A46BE2" w:rsidRDefault="00D0102B" w:rsidP="00D0102B">
      <w:pPr>
        <w:pStyle w:val="HTMLPreformatted"/>
        <w:rPr>
          <w:rStyle w:val="HTMLCode"/>
          <w:lang w:val="en-GB"/>
          <w:rPrChange w:id="2741" w:author="Arnauld Desprets" w:date="2020-04-07T08:45:00Z">
            <w:rPr>
              <w:rStyle w:val="HTMLCode"/>
            </w:rPr>
          </w:rPrChange>
        </w:rPr>
      </w:pPr>
      <w:r w:rsidRPr="00A46BE2">
        <w:rPr>
          <w:rStyle w:val="HTMLCode"/>
          <w:lang w:val="en-GB"/>
          <w:rPrChange w:id="2742" w:author="Arnauld Desprets" w:date="2020-04-07T08:45:00Z">
            <w:rPr>
              <w:rStyle w:val="HTMLCode"/>
            </w:rPr>
          </w:rPrChange>
        </w:rPr>
        <w:t>Content-Type: application/json</w:t>
      </w:r>
    </w:p>
    <w:p w14:paraId="340907AE" w14:textId="77777777" w:rsidR="00D0102B" w:rsidRPr="00A46BE2" w:rsidRDefault="00D0102B" w:rsidP="00D0102B">
      <w:pPr>
        <w:pStyle w:val="HTMLPreformatted"/>
        <w:rPr>
          <w:rStyle w:val="HTMLCode"/>
          <w:lang w:val="en-GB"/>
          <w:rPrChange w:id="2743" w:author="Arnauld Desprets" w:date="2020-04-07T08:45:00Z">
            <w:rPr>
              <w:rStyle w:val="HTMLCode"/>
            </w:rPr>
          </w:rPrChange>
        </w:rPr>
      </w:pPr>
      <w:r w:rsidRPr="00A46BE2">
        <w:rPr>
          <w:rStyle w:val="HTMLCode"/>
          <w:lang w:val="en-GB"/>
          <w:rPrChange w:id="2744" w:author="Arnauld Desprets" w:date="2020-04-07T08:45:00Z">
            <w:rPr>
              <w:rStyle w:val="HTMLCode"/>
            </w:rPr>
          </w:rPrChange>
        </w:rPr>
        <w:t>Pragma: no-cache</w:t>
      </w:r>
    </w:p>
    <w:p w14:paraId="59785C8D" w14:textId="77777777" w:rsidR="00D0102B" w:rsidRPr="00A46BE2" w:rsidRDefault="00D0102B" w:rsidP="00D0102B">
      <w:pPr>
        <w:pStyle w:val="HTMLPreformatted"/>
        <w:rPr>
          <w:rStyle w:val="HTMLCode"/>
          <w:lang w:val="en-GB"/>
          <w:rPrChange w:id="2745" w:author="Arnauld Desprets" w:date="2020-04-07T08:45:00Z">
            <w:rPr>
              <w:rStyle w:val="HTMLCode"/>
            </w:rPr>
          </w:rPrChange>
        </w:rPr>
      </w:pPr>
      <w:r w:rsidRPr="00A46BE2">
        <w:rPr>
          <w:rStyle w:val="HTMLCode"/>
          <w:lang w:val="en-GB"/>
          <w:rPrChange w:id="2746" w:author="Arnauld Desprets" w:date="2020-04-07T08:45:00Z">
            <w:rPr>
              <w:rStyle w:val="HTMLCode"/>
            </w:rPr>
          </w:rPrChange>
        </w:rPr>
        <w:t>Date: Fri, 03 Apr 2020 12:47:55 GMT</w:t>
      </w:r>
    </w:p>
    <w:p w14:paraId="79836BDB" w14:textId="77777777" w:rsidR="00D0102B" w:rsidRPr="00A46BE2" w:rsidRDefault="00D0102B" w:rsidP="00D0102B">
      <w:pPr>
        <w:pStyle w:val="HTMLPreformatted"/>
        <w:rPr>
          <w:rStyle w:val="HTMLCode"/>
          <w:lang w:val="en-GB"/>
          <w:rPrChange w:id="2747" w:author="Arnauld Desprets" w:date="2020-04-07T08:45:00Z">
            <w:rPr>
              <w:rStyle w:val="HTMLCode"/>
            </w:rPr>
          </w:rPrChange>
        </w:rPr>
      </w:pPr>
      <w:r w:rsidRPr="00A46BE2">
        <w:rPr>
          <w:rStyle w:val="HTMLCode"/>
          <w:lang w:val="en-GB"/>
          <w:rPrChange w:id="2748" w:author="Arnauld Desprets" w:date="2020-04-07T08:45:00Z">
            <w:rPr>
              <w:rStyle w:val="HTMLCode"/>
            </w:rPr>
          </w:rPrChange>
        </w:rPr>
        <w:t>{"</w:t>
      </w:r>
      <w:proofErr w:type="spellStart"/>
      <w:r w:rsidRPr="00A46BE2">
        <w:rPr>
          <w:rStyle w:val="HTMLCode"/>
          <w:lang w:val="en-GB"/>
          <w:rPrChange w:id="2749" w:author="Arnauld Desprets" w:date="2020-04-07T08:45:00Z">
            <w:rPr>
              <w:rStyle w:val="HTMLCode"/>
            </w:rPr>
          </w:rPrChange>
        </w:rPr>
        <w:t>status":"success</w:t>
      </w:r>
      <w:proofErr w:type="spellEnd"/>
      <w:r w:rsidRPr="00A46BE2">
        <w:rPr>
          <w:rStyle w:val="HTMLCode"/>
          <w:lang w:val="en-GB"/>
          <w:rPrChange w:id="2750" w:author="Arnauld Desprets" w:date="2020-04-07T08:45:00Z">
            <w:rPr>
              <w:rStyle w:val="HTMLCode"/>
            </w:rPr>
          </w:rPrChange>
        </w:rPr>
        <w:t>"}</w:t>
      </w:r>
    </w:p>
    <w:p w14:paraId="41CD9A35" w14:textId="77777777" w:rsidR="00D0102B" w:rsidRPr="00A46BE2" w:rsidRDefault="00D0102B" w:rsidP="007A0802">
      <w:pPr>
        <w:numPr>
          <w:ilvl w:val="0"/>
          <w:numId w:val="68"/>
        </w:numPr>
        <w:spacing w:before="100" w:beforeAutospacing="1" w:after="100" w:afterAutospacing="1" w:line="240" w:lineRule="auto"/>
        <w:rPr>
          <w:lang w:val="en-GB"/>
          <w:rPrChange w:id="2751" w:author="Arnauld Desprets" w:date="2020-04-07T08:45:00Z">
            <w:rPr/>
          </w:rPrChange>
        </w:rPr>
      </w:pPr>
      <w:r w:rsidRPr="00A46BE2">
        <w:rPr>
          <w:lang w:val="en-GB"/>
          <w:rPrChange w:id="2752" w:author="Arnauld Desprets" w:date="2020-04-07T08:45:00Z">
            <w:rPr/>
          </w:rPrChange>
        </w:rPr>
        <w:t>Access API again with revoked token API Request</w:t>
      </w:r>
    </w:p>
    <w:p w14:paraId="07A1C198" w14:textId="77777777" w:rsidR="00D0102B" w:rsidRPr="00A46BE2" w:rsidRDefault="00D0102B" w:rsidP="00D0102B">
      <w:pPr>
        <w:pStyle w:val="HTMLPreformatted"/>
        <w:rPr>
          <w:rStyle w:val="HTMLCode"/>
          <w:lang w:val="en-GB"/>
          <w:rPrChange w:id="2753" w:author="Arnauld Desprets" w:date="2020-04-07T08:45:00Z">
            <w:rPr>
              <w:rStyle w:val="HTMLCode"/>
            </w:rPr>
          </w:rPrChange>
        </w:rPr>
      </w:pPr>
      <w:r w:rsidRPr="00A46BE2">
        <w:rPr>
          <w:rStyle w:val="HTMLCode"/>
          <w:lang w:val="en-GB"/>
          <w:rPrChange w:id="2754" w:author="Arnauld Desprets" w:date="2020-04-07T08:45:00Z">
            <w:rPr>
              <w:rStyle w:val="HTMLCode"/>
            </w:rPr>
          </w:rPrChange>
        </w:rPr>
        <w:t>POST /org1/integration/fakemagento/v2/order HTTP/1.1</w:t>
      </w:r>
    </w:p>
    <w:p w14:paraId="638C8BA1" w14:textId="77777777" w:rsidR="00D0102B" w:rsidRPr="00A46BE2" w:rsidRDefault="00D0102B" w:rsidP="00D0102B">
      <w:pPr>
        <w:pStyle w:val="HTMLPreformatted"/>
        <w:rPr>
          <w:rStyle w:val="HTMLCode"/>
          <w:lang w:val="en-GB"/>
          <w:rPrChange w:id="2755" w:author="Arnauld Desprets" w:date="2020-04-07T08:45:00Z">
            <w:rPr>
              <w:rStyle w:val="HTMLCode"/>
            </w:rPr>
          </w:rPrChange>
        </w:rPr>
      </w:pPr>
      <w:r w:rsidRPr="00A46BE2">
        <w:rPr>
          <w:rStyle w:val="HTMLCode"/>
          <w:lang w:val="en-GB"/>
          <w:rPrChange w:id="2756" w:author="Arnauld Desprets" w:date="2020-04-07T08:45:00Z">
            <w:rPr>
              <w:rStyle w:val="HTMLCode"/>
            </w:rPr>
          </w:rPrChange>
        </w:rPr>
        <w:t>X-IBM-Client-Id: 421223e773f237c5231842102660896e</w:t>
      </w:r>
    </w:p>
    <w:p w14:paraId="21D58E29" w14:textId="77777777" w:rsidR="00D0102B" w:rsidRPr="00A46BE2" w:rsidRDefault="00D0102B" w:rsidP="00D0102B">
      <w:pPr>
        <w:pStyle w:val="HTMLPreformatted"/>
        <w:rPr>
          <w:rStyle w:val="HTMLCode"/>
          <w:lang w:val="en-GB"/>
          <w:rPrChange w:id="2757" w:author="Arnauld Desprets" w:date="2020-04-07T08:45:00Z">
            <w:rPr>
              <w:rStyle w:val="HTMLCode"/>
            </w:rPr>
          </w:rPrChange>
        </w:rPr>
      </w:pPr>
      <w:r w:rsidRPr="00A46BE2">
        <w:rPr>
          <w:rStyle w:val="HTMLCode"/>
          <w:lang w:val="en-GB"/>
          <w:rPrChange w:id="2758" w:author="Arnauld Desprets" w:date="2020-04-07T08:45:00Z">
            <w:rPr>
              <w:rStyle w:val="HTMLCode"/>
            </w:rPr>
          </w:rPrChange>
        </w:rPr>
        <w:t>Content-Type: application/json</w:t>
      </w:r>
    </w:p>
    <w:p w14:paraId="18BB793D" w14:textId="77777777" w:rsidR="00D0102B" w:rsidRPr="00A46BE2" w:rsidRDefault="00D0102B" w:rsidP="00D0102B">
      <w:pPr>
        <w:pStyle w:val="HTMLPreformatted"/>
        <w:rPr>
          <w:rStyle w:val="HTMLCode"/>
          <w:lang w:val="en-GB"/>
          <w:rPrChange w:id="2759" w:author="Arnauld Desprets" w:date="2020-04-07T08:45:00Z">
            <w:rPr>
              <w:rStyle w:val="HTMLCode"/>
            </w:rPr>
          </w:rPrChange>
        </w:rPr>
      </w:pPr>
      <w:r w:rsidRPr="00A46BE2">
        <w:rPr>
          <w:rStyle w:val="HTMLCode"/>
          <w:lang w:val="en-GB"/>
          <w:rPrChange w:id="2760" w:author="Arnauld Desprets" w:date="2020-04-07T08:45:00Z">
            <w:rPr>
              <w:rStyle w:val="HTMLCode"/>
            </w:rPr>
          </w:rPrChange>
        </w:rPr>
        <w:t>Accept: application/json</w:t>
      </w:r>
    </w:p>
    <w:p w14:paraId="6B26D16E" w14:textId="77777777" w:rsidR="00D0102B" w:rsidRPr="00A46BE2" w:rsidRDefault="00D0102B" w:rsidP="00D0102B">
      <w:pPr>
        <w:pStyle w:val="HTMLPreformatted"/>
        <w:rPr>
          <w:rStyle w:val="HTMLCode"/>
          <w:lang w:val="en-GB"/>
          <w:rPrChange w:id="2761" w:author="Arnauld Desprets" w:date="2020-04-07T08:45:00Z">
            <w:rPr>
              <w:rStyle w:val="HTMLCode"/>
            </w:rPr>
          </w:rPrChange>
        </w:rPr>
      </w:pPr>
      <w:r w:rsidRPr="00A46BE2">
        <w:rPr>
          <w:rStyle w:val="HTMLCode"/>
          <w:lang w:val="en-GB"/>
          <w:rPrChange w:id="2762" w:author="Arnauld Desprets" w:date="2020-04-07T08:45:00Z">
            <w:rPr>
              <w:rStyle w:val="HTMLCode"/>
            </w:rPr>
          </w:rPrChange>
        </w:rPr>
        <w:t>Authorization: Bearer AAIgNDIxMjIzZTc3M2YyMzdjNTIzMTg0MjEwMjY2MDg5NmW513MzVpeO_t4EViZ_M9Nb_xWVKN0qah8cQUsosmbkMbVbfxwTMBUtuhSMXs-5MzT4MxG9eqdzODLHzfv00CP4</w:t>
      </w:r>
    </w:p>
    <w:p w14:paraId="4B3D529C" w14:textId="77777777" w:rsidR="00D0102B" w:rsidRPr="00A46BE2" w:rsidRDefault="00D0102B" w:rsidP="00D0102B">
      <w:pPr>
        <w:pStyle w:val="HTMLPreformatted"/>
        <w:rPr>
          <w:rStyle w:val="HTMLCode"/>
          <w:lang w:val="en-GB"/>
          <w:rPrChange w:id="2763" w:author="Arnauld Desprets" w:date="2020-04-07T08:45:00Z">
            <w:rPr>
              <w:rStyle w:val="HTMLCode"/>
            </w:rPr>
          </w:rPrChange>
        </w:rPr>
      </w:pPr>
      <w:r w:rsidRPr="00A46BE2">
        <w:rPr>
          <w:rStyle w:val="HTMLCode"/>
          <w:lang w:val="en-GB"/>
          <w:rPrChange w:id="2764" w:author="Arnauld Desprets" w:date="2020-04-07T08:45:00Z">
            <w:rPr>
              <w:rStyle w:val="HTMLCode"/>
            </w:rPr>
          </w:rPrChange>
        </w:rPr>
        <w:t>{</w:t>
      </w:r>
    </w:p>
    <w:p w14:paraId="0A970903" w14:textId="77777777" w:rsidR="00D0102B" w:rsidRPr="00A46BE2" w:rsidRDefault="00D0102B" w:rsidP="00D0102B">
      <w:pPr>
        <w:pStyle w:val="HTMLPreformatted"/>
        <w:rPr>
          <w:rStyle w:val="HTMLCode"/>
          <w:lang w:val="en-GB"/>
          <w:rPrChange w:id="2765" w:author="Arnauld Desprets" w:date="2020-04-07T08:45:00Z">
            <w:rPr>
              <w:rStyle w:val="HTMLCode"/>
            </w:rPr>
          </w:rPrChange>
        </w:rPr>
      </w:pPr>
      <w:r w:rsidRPr="00A46BE2">
        <w:rPr>
          <w:rStyle w:val="HTMLCode"/>
          <w:lang w:val="en-GB"/>
          <w:rPrChange w:id="2766" w:author="Arnauld Desprets" w:date="2020-04-07T08:45:00Z">
            <w:rPr>
              <w:rStyle w:val="HTMLCode"/>
            </w:rPr>
          </w:rPrChange>
        </w:rPr>
        <w:t xml:space="preserve">  "orderDetails": "2 plates",</w:t>
      </w:r>
    </w:p>
    <w:p w14:paraId="5F415F80" w14:textId="77777777" w:rsidR="00D0102B" w:rsidRPr="00A46BE2" w:rsidRDefault="00D0102B" w:rsidP="00D0102B">
      <w:pPr>
        <w:pStyle w:val="HTMLPreformatted"/>
        <w:rPr>
          <w:rStyle w:val="HTMLCode"/>
          <w:lang w:val="en-GB"/>
          <w:rPrChange w:id="2767" w:author="Arnauld Desprets" w:date="2020-04-07T08:45:00Z">
            <w:rPr>
              <w:rStyle w:val="HTMLCode"/>
            </w:rPr>
          </w:rPrChange>
        </w:rPr>
      </w:pPr>
      <w:r w:rsidRPr="00A46BE2">
        <w:rPr>
          <w:rStyle w:val="HTMLCode"/>
          <w:lang w:val="en-GB"/>
          <w:rPrChange w:id="2768" w:author="Arnauld Desprets" w:date="2020-04-07T08:45:00Z">
            <w:rPr>
              <w:rStyle w:val="HTMLCode"/>
            </w:rPr>
          </w:rPrChange>
        </w:rPr>
        <w:t xml:space="preserve">  "orderDate": "2019-12-25T10:00:00.000Z"</w:t>
      </w:r>
    </w:p>
    <w:p w14:paraId="69F9A02B" w14:textId="77777777" w:rsidR="00D0102B" w:rsidRPr="00A46BE2" w:rsidRDefault="00D0102B" w:rsidP="00D0102B">
      <w:pPr>
        <w:pStyle w:val="HTMLPreformatted"/>
        <w:rPr>
          <w:rStyle w:val="HTMLCode"/>
          <w:lang w:val="en-GB"/>
          <w:rPrChange w:id="2769" w:author="Arnauld Desprets" w:date="2020-04-07T08:45:00Z">
            <w:rPr>
              <w:rStyle w:val="HTMLCode"/>
            </w:rPr>
          </w:rPrChange>
        </w:rPr>
      </w:pPr>
      <w:r w:rsidRPr="00A46BE2">
        <w:rPr>
          <w:rStyle w:val="HTMLCode"/>
          <w:lang w:val="en-GB"/>
          <w:rPrChange w:id="2770" w:author="Arnauld Desprets" w:date="2020-04-07T08:45:00Z">
            <w:rPr>
              <w:rStyle w:val="HTMLCode"/>
            </w:rPr>
          </w:rPrChange>
        </w:rPr>
        <w:t>}</w:t>
      </w:r>
    </w:p>
    <w:p w14:paraId="28827654" w14:textId="77777777" w:rsidR="00D0102B" w:rsidRPr="00A46BE2" w:rsidRDefault="00D0102B" w:rsidP="00D0102B">
      <w:pPr>
        <w:pStyle w:val="NormalWeb"/>
        <w:rPr>
          <w:lang w:val="en-GB"/>
          <w:rPrChange w:id="2771" w:author="Arnauld Desprets" w:date="2020-04-07T08:45:00Z">
            <w:rPr/>
          </w:rPrChange>
        </w:rPr>
      </w:pPr>
      <w:r w:rsidRPr="00A46BE2">
        <w:rPr>
          <w:lang w:val="en-GB"/>
          <w:rPrChange w:id="2772" w:author="Arnauld Desprets" w:date="2020-04-07T08:45:00Z">
            <w:rPr/>
          </w:rPrChange>
        </w:rPr>
        <w:t>Response</w:t>
      </w:r>
    </w:p>
    <w:p w14:paraId="30022CCA" w14:textId="77777777" w:rsidR="00D0102B" w:rsidRPr="00A46BE2" w:rsidRDefault="00D0102B" w:rsidP="00D0102B">
      <w:pPr>
        <w:pStyle w:val="HTMLPreformatted"/>
        <w:rPr>
          <w:rStyle w:val="HTMLCode"/>
          <w:lang w:val="en-GB"/>
          <w:rPrChange w:id="2773" w:author="Arnauld Desprets" w:date="2020-04-07T08:45:00Z">
            <w:rPr>
              <w:rStyle w:val="HTMLCode"/>
            </w:rPr>
          </w:rPrChange>
        </w:rPr>
      </w:pPr>
      <w:r w:rsidRPr="00A46BE2">
        <w:rPr>
          <w:rStyle w:val="HTMLCode"/>
          <w:lang w:val="en-GB"/>
          <w:rPrChange w:id="2774" w:author="Arnauld Desprets" w:date="2020-04-07T08:45:00Z">
            <w:rPr>
              <w:rStyle w:val="HTMLCode"/>
            </w:rPr>
          </w:rPrChange>
        </w:rPr>
        <w:t>HTTP/1.1 401 Unauthorized</w:t>
      </w:r>
    </w:p>
    <w:p w14:paraId="5E7D04AB" w14:textId="77777777" w:rsidR="00D0102B" w:rsidRPr="00A46BE2" w:rsidRDefault="00D0102B" w:rsidP="00D0102B">
      <w:pPr>
        <w:pStyle w:val="HTMLPreformatted"/>
        <w:rPr>
          <w:rStyle w:val="HTMLCode"/>
          <w:lang w:val="en-GB"/>
          <w:rPrChange w:id="2775" w:author="Arnauld Desprets" w:date="2020-04-07T08:45:00Z">
            <w:rPr>
              <w:rStyle w:val="HTMLCode"/>
            </w:rPr>
          </w:rPrChange>
        </w:rPr>
      </w:pPr>
      <w:r w:rsidRPr="00A46BE2">
        <w:rPr>
          <w:rStyle w:val="HTMLCode"/>
          <w:lang w:val="en-GB"/>
          <w:rPrChange w:id="2776" w:author="Arnauld Desprets" w:date="2020-04-07T08:45:00Z">
            <w:rPr>
              <w:rStyle w:val="HTMLCode"/>
            </w:rPr>
          </w:rPrChange>
        </w:rPr>
        <w:t>Content-Type: application/json</w:t>
      </w:r>
    </w:p>
    <w:p w14:paraId="7D28F24D" w14:textId="77777777" w:rsidR="00D0102B" w:rsidRPr="00A46BE2" w:rsidRDefault="00D0102B" w:rsidP="00D0102B">
      <w:pPr>
        <w:pStyle w:val="HTMLPreformatted"/>
        <w:rPr>
          <w:rStyle w:val="HTMLCode"/>
          <w:lang w:val="en-GB"/>
          <w:rPrChange w:id="2777" w:author="Arnauld Desprets" w:date="2020-04-07T08:45:00Z">
            <w:rPr>
              <w:rStyle w:val="HTMLCode"/>
            </w:rPr>
          </w:rPrChange>
        </w:rPr>
      </w:pPr>
      <w:r w:rsidRPr="00A46BE2">
        <w:rPr>
          <w:rStyle w:val="HTMLCode"/>
          <w:lang w:val="en-GB"/>
          <w:rPrChange w:id="2778" w:author="Arnauld Desprets" w:date="2020-04-07T08:45:00Z">
            <w:rPr>
              <w:rStyle w:val="HTMLCode"/>
            </w:rPr>
          </w:rPrChange>
        </w:rPr>
        <w:t>X-RateLimit-Limit: name=ten,</w:t>
      </w:r>
      <w:proofErr w:type="gramStart"/>
      <w:r w:rsidRPr="00A46BE2">
        <w:rPr>
          <w:rStyle w:val="HTMLCode"/>
          <w:lang w:val="en-GB"/>
          <w:rPrChange w:id="2779" w:author="Arnauld Desprets" w:date="2020-04-07T08:45:00Z">
            <w:rPr>
              <w:rStyle w:val="HTMLCode"/>
            </w:rPr>
          </w:rPrChange>
        </w:rPr>
        <w:t>10;</w:t>
      </w:r>
      <w:proofErr w:type="gramEnd"/>
    </w:p>
    <w:p w14:paraId="26E4808A" w14:textId="77777777" w:rsidR="00D0102B" w:rsidRPr="00A46BE2" w:rsidRDefault="00D0102B" w:rsidP="00D0102B">
      <w:pPr>
        <w:pStyle w:val="HTMLPreformatted"/>
        <w:rPr>
          <w:rStyle w:val="HTMLCode"/>
          <w:lang w:val="en-GB"/>
          <w:rPrChange w:id="2780" w:author="Arnauld Desprets" w:date="2020-04-07T08:45:00Z">
            <w:rPr>
              <w:rStyle w:val="HTMLCode"/>
            </w:rPr>
          </w:rPrChange>
        </w:rPr>
      </w:pPr>
      <w:r w:rsidRPr="00A46BE2">
        <w:rPr>
          <w:rStyle w:val="HTMLCode"/>
          <w:lang w:val="en-GB"/>
          <w:rPrChange w:id="2781" w:author="Arnauld Desprets" w:date="2020-04-07T08:45:00Z">
            <w:rPr>
              <w:rStyle w:val="HTMLCode"/>
            </w:rPr>
          </w:rPrChange>
        </w:rPr>
        <w:t>X-RateLimit-Remaining: name=ten,</w:t>
      </w:r>
      <w:proofErr w:type="gramStart"/>
      <w:r w:rsidRPr="00A46BE2">
        <w:rPr>
          <w:rStyle w:val="HTMLCode"/>
          <w:lang w:val="en-GB"/>
          <w:rPrChange w:id="2782" w:author="Arnauld Desprets" w:date="2020-04-07T08:45:00Z">
            <w:rPr>
              <w:rStyle w:val="HTMLCode"/>
            </w:rPr>
          </w:rPrChange>
        </w:rPr>
        <w:t>8;</w:t>
      </w:r>
      <w:proofErr w:type="gramEnd"/>
    </w:p>
    <w:p w14:paraId="2723FEAF" w14:textId="77777777" w:rsidR="00D0102B" w:rsidRPr="00A46BE2" w:rsidRDefault="00D0102B" w:rsidP="00D0102B">
      <w:pPr>
        <w:pStyle w:val="HTMLPreformatted"/>
        <w:rPr>
          <w:rStyle w:val="HTMLCode"/>
          <w:lang w:val="en-GB"/>
          <w:rPrChange w:id="2783" w:author="Arnauld Desprets" w:date="2020-04-07T08:45:00Z">
            <w:rPr>
              <w:rStyle w:val="HTMLCode"/>
            </w:rPr>
          </w:rPrChange>
        </w:rPr>
      </w:pPr>
      <w:r w:rsidRPr="00A46BE2">
        <w:rPr>
          <w:rStyle w:val="HTMLCode"/>
          <w:lang w:val="en-GB"/>
          <w:rPrChange w:id="2784" w:author="Arnauld Desprets" w:date="2020-04-07T08:45:00Z">
            <w:rPr>
              <w:rStyle w:val="HTMLCode"/>
            </w:rPr>
          </w:rPrChange>
        </w:rPr>
        <w:t>WWW-Authenticate: Bearer error='</w:t>
      </w:r>
      <w:proofErr w:type="spellStart"/>
      <w:r w:rsidRPr="00A46BE2">
        <w:rPr>
          <w:rStyle w:val="HTMLCode"/>
          <w:lang w:val="en-GB"/>
          <w:rPrChange w:id="2785" w:author="Arnauld Desprets" w:date="2020-04-07T08:45:00Z">
            <w:rPr>
              <w:rStyle w:val="HTMLCode"/>
            </w:rPr>
          </w:rPrChange>
        </w:rPr>
        <w:t>invalid_token</w:t>
      </w:r>
      <w:proofErr w:type="spellEnd"/>
      <w:r w:rsidRPr="00A46BE2">
        <w:rPr>
          <w:rStyle w:val="HTMLCode"/>
          <w:lang w:val="en-GB"/>
          <w:rPrChange w:id="2786" w:author="Arnauld Desprets" w:date="2020-04-07T08:45:00Z">
            <w:rPr>
              <w:rStyle w:val="HTMLCode"/>
            </w:rPr>
          </w:rPrChange>
        </w:rPr>
        <w:t>'</w:t>
      </w:r>
    </w:p>
    <w:p w14:paraId="2AEE3D2B" w14:textId="77777777" w:rsidR="00D0102B" w:rsidRPr="00A46BE2" w:rsidRDefault="00D0102B" w:rsidP="00D0102B">
      <w:pPr>
        <w:pStyle w:val="HTMLPreformatted"/>
        <w:rPr>
          <w:rStyle w:val="HTMLCode"/>
          <w:lang w:val="en-GB"/>
          <w:rPrChange w:id="2787" w:author="Arnauld Desprets" w:date="2020-04-07T08:45:00Z">
            <w:rPr>
              <w:rStyle w:val="HTMLCode"/>
              <w:lang w:val="fr-FR"/>
            </w:rPr>
          </w:rPrChange>
        </w:rPr>
      </w:pPr>
      <w:r w:rsidRPr="00A46BE2">
        <w:rPr>
          <w:rStyle w:val="HTMLCode"/>
          <w:lang w:val="en-GB"/>
          <w:rPrChange w:id="2788" w:author="Arnauld Desprets" w:date="2020-04-07T08:45:00Z">
            <w:rPr>
              <w:rStyle w:val="HTMLCode"/>
              <w:lang w:val="fr-FR"/>
            </w:rPr>
          </w:rPrChange>
        </w:rPr>
        <w:t>Date: Fri, 03 Apr 2020 12:48:01 GMT</w:t>
      </w:r>
    </w:p>
    <w:p w14:paraId="10AD59F0" w14:textId="77777777" w:rsidR="00D0102B" w:rsidRPr="00A46BE2" w:rsidRDefault="00D0102B" w:rsidP="00D0102B">
      <w:pPr>
        <w:pStyle w:val="HTMLPreformatted"/>
        <w:rPr>
          <w:rStyle w:val="HTMLCode"/>
          <w:lang w:val="en-GB"/>
          <w:rPrChange w:id="2789" w:author="Arnauld Desprets" w:date="2020-04-07T08:45:00Z">
            <w:rPr>
              <w:rStyle w:val="HTMLCode"/>
              <w:lang w:val="fr-FR"/>
            </w:rPr>
          </w:rPrChange>
        </w:rPr>
      </w:pPr>
      <w:r w:rsidRPr="00A46BE2">
        <w:rPr>
          <w:rStyle w:val="HTMLCode"/>
          <w:lang w:val="en-GB"/>
          <w:rPrChange w:id="2790" w:author="Arnauld Desprets" w:date="2020-04-07T08:45:00Z">
            <w:rPr>
              <w:rStyle w:val="HTMLCode"/>
              <w:lang w:val="fr-FR"/>
            </w:rPr>
          </w:rPrChange>
        </w:rPr>
        <w:t>{</w:t>
      </w:r>
    </w:p>
    <w:p w14:paraId="65601252" w14:textId="77777777" w:rsidR="00D0102B" w:rsidRPr="00A46BE2" w:rsidRDefault="00D0102B" w:rsidP="00D0102B">
      <w:pPr>
        <w:pStyle w:val="HTMLPreformatted"/>
        <w:rPr>
          <w:rStyle w:val="HTMLCode"/>
          <w:lang w:val="en-GB"/>
          <w:rPrChange w:id="2791" w:author="Arnauld Desprets" w:date="2020-04-07T08:45:00Z">
            <w:rPr>
              <w:rStyle w:val="HTMLCode"/>
              <w:lang w:val="fr-FR"/>
            </w:rPr>
          </w:rPrChange>
        </w:rPr>
      </w:pPr>
      <w:r w:rsidRPr="00A46BE2">
        <w:rPr>
          <w:rStyle w:val="HTMLCode"/>
          <w:lang w:val="en-GB"/>
          <w:rPrChange w:id="2792" w:author="Arnauld Desprets" w:date="2020-04-07T08:45:00Z">
            <w:rPr>
              <w:rStyle w:val="HTMLCode"/>
              <w:lang w:val="fr-FR"/>
            </w:rPr>
          </w:rPrChange>
        </w:rPr>
        <w:tab/>
        <w:t>"</w:t>
      </w:r>
      <w:proofErr w:type="spellStart"/>
      <w:r w:rsidRPr="00A46BE2">
        <w:rPr>
          <w:rStyle w:val="HTMLCode"/>
          <w:lang w:val="en-GB"/>
          <w:rPrChange w:id="2793" w:author="Arnauld Desprets" w:date="2020-04-07T08:45:00Z">
            <w:rPr>
              <w:rStyle w:val="HTMLCode"/>
              <w:lang w:val="fr-FR"/>
            </w:rPr>
          </w:rPrChange>
        </w:rPr>
        <w:t>httpCode</w:t>
      </w:r>
      <w:proofErr w:type="spellEnd"/>
      <w:r w:rsidRPr="00A46BE2">
        <w:rPr>
          <w:rStyle w:val="HTMLCode"/>
          <w:lang w:val="en-GB"/>
          <w:rPrChange w:id="2794" w:author="Arnauld Desprets" w:date="2020-04-07T08:45:00Z">
            <w:rPr>
              <w:rStyle w:val="HTMLCode"/>
              <w:lang w:val="fr-FR"/>
            </w:rPr>
          </w:rPrChange>
        </w:rPr>
        <w:t>": "401",</w:t>
      </w:r>
    </w:p>
    <w:p w14:paraId="31ABAE3B" w14:textId="77777777" w:rsidR="00D0102B" w:rsidRPr="00A46BE2" w:rsidRDefault="00D0102B" w:rsidP="00D0102B">
      <w:pPr>
        <w:pStyle w:val="HTMLPreformatted"/>
        <w:rPr>
          <w:rStyle w:val="HTMLCode"/>
          <w:lang w:val="en-GB"/>
          <w:rPrChange w:id="2795" w:author="Arnauld Desprets" w:date="2020-04-07T08:45:00Z">
            <w:rPr>
              <w:rStyle w:val="HTMLCode"/>
            </w:rPr>
          </w:rPrChange>
        </w:rPr>
      </w:pPr>
      <w:r w:rsidRPr="00A46BE2">
        <w:rPr>
          <w:rStyle w:val="HTMLCode"/>
          <w:lang w:val="en-GB"/>
          <w:rPrChange w:id="2796" w:author="Arnauld Desprets" w:date="2020-04-07T08:45:00Z">
            <w:rPr>
              <w:rStyle w:val="HTMLCode"/>
              <w:lang w:val="fr-FR"/>
            </w:rPr>
          </w:rPrChange>
        </w:rPr>
        <w:tab/>
      </w:r>
      <w:r w:rsidRPr="00A46BE2">
        <w:rPr>
          <w:rStyle w:val="HTMLCode"/>
          <w:lang w:val="en-GB"/>
          <w:rPrChange w:id="2797" w:author="Arnauld Desprets" w:date="2020-04-07T08:45:00Z">
            <w:rPr>
              <w:rStyle w:val="HTMLCode"/>
            </w:rPr>
          </w:rPrChange>
        </w:rPr>
        <w:t>"</w:t>
      </w:r>
      <w:proofErr w:type="spellStart"/>
      <w:r w:rsidRPr="00A46BE2">
        <w:rPr>
          <w:rStyle w:val="HTMLCode"/>
          <w:lang w:val="en-GB"/>
          <w:rPrChange w:id="2798" w:author="Arnauld Desprets" w:date="2020-04-07T08:45:00Z">
            <w:rPr>
              <w:rStyle w:val="HTMLCode"/>
            </w:rPr>
          </w:rPrChange>
        </w:rPr>
        <w:t>httpMessage</w:t>
      </w:r>
      <w:proofErr w:type="spellEnd"/>
      <w:r w:rsidRPr="00A46BE2">
        <w:rPr>
          <w:rStyle w:val="HTMLCode"/>
          <w:lang w:val="en-GB"/>
          <w:rPrChange w:id="2799" w:author="Arnauld Desprets" w:date="2020-04-07T08:45:00Z">
            <w:rPr>
              <w:rStyle w:val="HTMLCode"/>
            </w:rPr>
          </w:rPrChange>
        </w:rPr>
        <w:t>": "Unauthorized",</w:t>
      </w:r>
    </w:p>
    <w:p w14:paraId="2247CA21" w14:textId="77777777" w:rsidR="00D0102B" w:rsidRPr="00A46BE2" w:rsidRDefault="00D0102B" w:rsidP="00D0102B">
      <w:pPr>
        <w:pStyle w:val="HTMLPreformatted"/>
        <w:rPr>
          <w:rStyle w:val="HTMLCode"/>
          <w:lang w:val="en-GB"/>
          <w:rPrChange w:id="2800" w:author="Arnauld Desprets" w:date="2020-04-07T08:45:00Z">
            <w:rPr>
              <w:rStyle w:val="HTMLCode"/>
            </w:rPr>
          </w:rPrChange>
        </w:rPr>
      </w:pPr>
      <w:r w:rsidRPr="00A46BE2">
        <w:rPr>
          <w:rStyle w:val="HTMLCode"/>
          <w:lang w:val="en-GB"/>
          <w:rPrChange w:id="2801" w:author="Arnauld Desprets" w:date="2020-04-07T08:45:00Z">
            <w:rPr>
              <w:rStyle w:val="HTMLCode"/>
            </w:rPr>
          </w:rPrChange>
        </w:rPr>
        <w:lastRenderedPageBreak/>
        <w:tab/>
        <w:t>"</w:t>
      </w:r>
      <w:proofErr w:type="spellStart"/>
      <w:r w:rsidRPr="00A46BE2">
        <w:rPr>
          <w:rStyle w:val="HTMLCode"/>
          <w:lang w:val="en-GB"/>
          <w:rPrChange w:id="2802" w:author="Arnauld Desprets" w:date="2020-04-07T08:45:00Z">
            <w:rPr>
              <w:rStyle w:val="HTMLCode"/>
            </w:rPr>
          </w:rPrChange>
        </w:rPr>
        <w:t>moreInformation</w:t>
      </w:r>
      <w:proofErr w:type="spellEnd"/>
      <w:r w:rsidRPr="00A46BE2">
        <w:rPr>
          <w:rStyle w:val="HTMLCode"/>
          <w:lang w:val="en-GB"/>
          <w:rPrChange w:id="2803" w:author="Arnauld Desprets" w:date="2020-04-07T08:45:00Z">
            <w:rPr>
              <w:rStyle w:val="HTMLCode"/>
            </w:rPr>
          </w:rPrChange>
        </w:rPr>
        <w:t>": "Cannot pass the security checks that are required by the target API or operation, Enable debug headers for more details."</w:t>
      </w:r>
    </w:p>
    <w:p w14:paraId="37220C69" w14:textId="77777777" w:rsidR="00D0102B" w:rsidRPr="00A46BE2" w:rsidRDefault="00D0102B" w:rsidP="00D0102B">
      <w:pPr>
        <w:pStyle w:val="HTMLPreformatted"/>
        <w:rPr>
          <w:rStyle w:val="HTMLCode"/>
          <w:lang w:val="en-GB"/>
          <w:rPrChange w:id="2804" w:author="Arnauld Desprets" w:date="2020-04-07T08:45:00Z">
            <w:rPr>
              <w:rStyle w:val="HTMLCode"/>
            </w:rPr>
          </w:rPrChange>
        </w:rPr>
      </w:pPr>
      <w:r w:rsidRPr="00A46BE2">
        <w:rPr>
          <w:rStyle w:val="HTMLCode"/>
          <w:lang w:val="en-GB"/>
          <w:rPrChange w:id="2805" w:author="Arnauld Desprets" w:date="2020-04-07T08:45:00Z">
            <w:rPr>
              <w:rStyle w:val="HTMLCode"/>
            </w:rPr>
          </w:rPrChange>
        </w:rPr>
        <w:t>}</w:t>
      </w:r>
    </w:p>
    <w:p w14:paraId="3042E95E" w14:textId="77777777" w:rsidR="00D0102B" w:rsidRPr="00A46BE2" w:rsidRDefault="00D0102B" w:rsidP="00D0102B">
      <w:pPr>
        <w:pStyle w:val="Heading3"/>
        <w:rPr>
          <w:lang w:val="en-GB"/>
          <w:rPrChange w:id="2806" w:author="Arnauld Desprets" w:date="2020-04-07T08:45:00Z">
            <w:rPr/>
          </w:rPrChange>
        </w:rPr>
      </w:pPr>
      <w:r w:rsidRPr="00A46BE2">
        <w:rPr>
          <w:lang w:val="en-GB"/>
          <w:rPrChange w:id="2807" w:author="Arnauld Desprets" w:date="2020-04-07T08:45:00Z">
            <w:rPr/>
          </w:rPrChange>
        </w:rPr>
        <w:t>Using the Developer portal</w:t>
      </w:r>
    </w:p>
    <w:p w14:paraId="11FF9118" w14:textId="448D6543" w:rsidR="00D0102B" w:rsidRPr="00A46BE2" w:rsidRDefault="00D0102B" w:rsidP="00D0102B">
      <w:pPr>
        <w:pStyle w:val="NormalWeb"/>
        <w:rPr>
          <w:lang w:val="en-GB"/>
          <w:rPrChange w:id="2808" w:author="Arnauld Desprets" w:date="2020-04-07T08:45:00Z">
            <w:rPr/>
          </w:rPrChange>
        </w:rPr>
      </w:pPr>
      <w:r w:rsidRPr="00A46BE2">
        <w:rPr>
          <w:lang w:val="en-GB"/>
          <w:rPrChange w:id="2809" w:author="Arnauld Desprets" w:date="2020-04-07T08:45:00Z">
            <w:rPr/>
          </w:rPrChange>
        </w:rPr>
        <w:t xml:space="preserve">We do not explain all </w:t>
      </w:r>
      <w:del w:id="2810" w:author="Arnauld Desprets" w:date="2020-04-07T08:58:00Z">
        <w:r w:rsidRPr="00A46BE2" w:rsidDel="007E01FF">
          <w:rPr>
            <w:lang w:val="en-GB"/>
            <w:rPrChange w:id="2811" w:author="Arnauld Desprets" w:date="2020-04-07T08:45:00Z">
              <w:rPr/>
            </w:rPrChange>
          </w:rPr>
          <w:delText>th</w:delText>
        </w:r>
      </w:del>
      <w:ins w:id="2812" w:author="Arnauld Desprets" w:date="2020-04-07T08:58:00Z">
        <w:r w:rsidR="007E01FF" w:rsidRPr="007E01FF">
          <w:rPr>
            <w:lang w:val="en-GB"/>
          </w:rPr>
          <w:t>the</w:t>
        </w:r>
      </w:ins>
      <w:r w:rsidRPr="00A46BE2">
        <w:rPr>
          <w:lang w:val="en-GB"/>
          <w:rPrChange w:id="2813" w:author="Arnauld Desprets" w:date="2020-04-07T08:45:00Z">
            <w:rPr/>
          </w:rPrChange>
        </w:rPr>
        <w:t xml:space="preserve"> steps because it has been done in previous chapters. We sign </w:t>
      </w:r>
      <w:del w:id="2814" w:author="Arnauld Desprets" w:date="2020-04-07T08:58:00Z">
        <w:r w:rsidRPr="00A46BE2" w:rsidDel="007E01FF">
          <w:rPr>
            <w:lang w:val="en-GB"/>
            <w:rPrChange w:id="2815" w:author="Arnauld Desprets" w:date="2020-04-07T08:45:00Z">
              <w:rPr/>
            </w:rPrChange>
          </w:rPr>
          <w:delText>in to</w:delText>
        </w:r>
      </w:del>
      <w:ins w:id="2816" w:author="Arnauld Desprets" w:date="2020-04-07T08:58:00Z">
        <w:r w:rsidR="007E01FF" w:rsidRPr="007E01FF">
          <w:rPr>
            <w:lang w:val="en-GB"/>
          </w:rPr>
          <w:t>into</w:t>
        </w:r>
      </w:ins>
      <w:r w:rsidRPr="00A46BE2">
        <w:rPr>
          <w:lang w:val="en-GB"/>
          <w:rPrChange w:id="2817" w:author="Arnauld Desprets" w:date="2020-04-07T08:45:00Z">
            <w:rPr/>
          </w:rPrChange>
        </w:rPr>
        <w:t xml:space="preserve"> the developer Portal, then select the FakeMagento V2.0.0 API, and click on Try it. In the first step, we get the token. We select the </w:t>
      </w:r>
      <w:proofErr w:type="spellStart"/>
      <w:r w:rsidRPr="00A46BE2">
        <w:rPr>
          <w:lang w:val="en-GB"/>
          <w:rPrChange w:id="2818" w:author="Arnauld Desprets" w:date="2020-04-07T08:45:00Z">
            <w:rPr/>
          </w:rPrChange>
        </w:rPr>
        <w:t>MyMobile</w:t>
      </w:r>
      <w:del w:id="2819" w:author="Arnauld Desprets" w:date="2020-04-07T08:58:00Z">
        <w:r w:rsidRPr="00A46BE2" w:rsidDel="007E01FF">
          <w:rPr>
            <w:lang w:val="en-GB"/>
            <w:rPrChange w:id="2820" w:author="Arnauld Desprets" w:date="2020-04-07T08:45:00Z">
              <w:rPr/>
            </w:rPrChange>
          </w:rPr>
          <w:delText xml:space="preserve"> </w:delText>
        </w:r>
      </w:del>
      <w:r w:rsidRPr="00A46BE2">
        <w:rPr>
          <w:lang w:val="en-GB"/>
          <w:rPrChange w:id="2821" w:author="Arnauld Desprets" w:date="2020-04-07T08:45:00Z">
            <w:rPr/>
          </w:rPrChange>
        </w:rPr>
        <w:t>App</w:t>
      </w:r>
      <w:proofErr w:type="spellEnd"/>
      <w:r w:rsidRPr="00A46BE2">
        <w:rPr>
          <w:lang w:val="en-GB"/>
          <w:rPrChange w:id="2822" w:author="Arnauld Desprets" w:date="2020-04-07T08:45:00Z">
            <w:rPr/>
          </w:rPrChange>
        </w:rPr>
        <w:t xml:space="preserve"> application, then enter the client_secret, enter the username and password and click on the Get Token button. It returns the Access Token.</w:t>
      </w:r>
    </w:p>
    <w:p w14:paraId="146E064F" w14:textId="3D58036F" w:rsidR="00D0102B" w:rsidRPr="00A46BE2" w:rsidRDefault="00D0102B" w:rsidP="00D0102B">
      <w:pPr>
        <w:pStyle w:val="NormalWeb"/>
        <w:rPr>
          <w:lang w:val="en-GB"/>
          <w:rPrChange w:id="2823" w:author="Arnauld Desprets" w:date="2020-04-07T08:45:00Z">
            <w:rPr/>
          </w:rPrChange>
        </w:rPr>
      </w:pPr>
      <w:r w:rsidRPr="00A46BE2">
        <w:rPr>
          <w:noProof/>
          <w:color w:val="0000FF"/>
          <w:lang w:val="en-GB"/>
          <w:rPrChange w:id="2824" w:author="Arnauld Desprets" w:date="2020-04-07T08:45:00Z">
            <w:rPr>
              <w:noProof/>
              <w:color w:val="0000FF"/>
            </w:rPr>
          </w:rPrChange>
        </w:rPr>
        <w:drawing>
          <wp:inline distT="0" distB="0" distL="0" distR="0" wp14:anchorId="07182769" wp14:editId="5CF85169">
            <wp:extent cx="5943600" cy="3796665"/>
            <wp:effectExtent l="0" t="0" r="0" b="0"/>
            <wp:docPr id="73" name="Picture 73" descr="Test Get Access Token">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Test Get Access Token">
                      <a:hlinkClick r:id="rId205" tgtFrame="&quot;_blank&quot;"/>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p>
    <w:p w14:paraId="5BF4CE34" w14:textId="77777777" w:rsidR="00D0102B" w:rsidRPr="00A46BE2" w:rsidRDefault="00D0102B" w:rsidP="00D0102B">
      <w:pPr>
        <w:pStyle w:val="NormalWeb"/>
        <w:rPr>
          <w:lang w:val="en-GB"/>
          <w:rPrChange w:id="2825" w:author="Arnauld Desprets" w:date="2020-04-07T08:45:00Z">
            <w:rPr/>
          </w:rPrChange>
        </w:rPr>
      </w:pPr>
      <w:r w:rsidRPr="00A46BE2">
        <w:rPr>
          <w:lang w:val="en-GB"/>
          <w:rPrChange w:id="2826" w:author="Arnauld Desprets" w:date="2020-04-07T08:45:00Z">
            <w:rPr/>
          </w:rPrChange>
        </w:rPr>
        <w:t>In the second step, we click on Generate link to automatically populate the parameters needed to call the API. Then click on Send button. This invokes the FakeMagento API using the access Token as a Bearer.</w:t>
      </w:r>
    </w:p>
    <w:p w14:paraId="599781FF" w14:textId="7F6E7418" w:rsidR="00D0102B" w:rsidRPr="00A46BE2" w:rsidRDefault="00D0102B" w:rsidP="00D0102B">
      <w:pPr>
        <w:pStyle w:val="NormalWeb"/>
        <w:rPr>
          <w:lang w:val="en-GB"/>
          <w:rPrChange w:id="2827" w:author="Arnauld Desprets" w:date="2020-04-07T08:45:00Z">
            <w:rPr/>
          </w:rPrChange>
        </w:rPr>
      </w:pPr>
      <w:r w:rsidRPr="00A46BE2">
        <w:rPr>
          <w:noProof/>
          <w:color w:val="0000FF"/>
          <w:lang w:val="en-GB"/>
          <w:rPrChange w:id="2828" w:author="Arnauld Desprets" w:date="2020-04-07T08:45:00Z">
            <w:rPr>
              <w:noProof/>
              <w:color w:val="0000FF"/>
            </w:rPr>
          </w:rPrChange>
        </w:rPr>
        <w:lastRenderedPageBreak/>
        <w:drawing>
          <wp:inline distT="0" distB="0" distL="0" distR="0" wp14:anchorId="44ACA795" wp14:editId="3C96C774">
            <wp:extent cx="5943600" cy="4966335"/>
            <wp:effectExtent l="0" t="0" r="0" b="5715"/>
            <wp:docPr id="72" name="Picture 72" descr="Test Get Access Token">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est Get Access Token">
                      <a:hlinkClick r:id="rId207" tgtFrame="&quot;_blank&quot;"/>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4966335"/>
                    </a:xfrm>
                    <a:prstGeom prst="rect">
                      <a:avLst/>
                    </a:prstGeom>
                    <a:noFill/>
                    <a:ln>
                      <a:noFill/>
                    </a:ln>
                  </pic:spPr>
                </pic:pic>
              </a:graphicData>
            </a:graphic>
          </wp:inline>
        </w:drawing>
      </w:r>
    </w:p>
    <w:p w14:paraId="2462FD10" w14:textId="77777777" w:rsidR="00D0102B" w:rsidRPr="00A46BE2" w:rsidRDefault="00D0102B" w:rsidP="00D0102B">
      <w:pPr>
        <w:pStyle w:val="Heading2"/>
        <w:rPr>
          <w:lang w:val="en-GB"/>
          <w:rPrChange w:id="2829" w:author="Arnauld Desprets" w:date="2020-04-07T08:45:00Z">
            <w:rPr/>
          </w:rPrChange>
        </w:rPr>
      </w:pPr>
      <w:r w:rsidRPr="00A46BE2">
        <w:rPr>
          <w:lang w:val="en-GB"/>
          <w:rPrChange w:id="2830" w:author="Arnauld Desprets" w:date="2020-04-07T08:45:00Z">
            <w:rPr/>
          </w:rPrChange>
        </w:rPr>
        <w:t>Protecting an API with OAuth - Authorization Code grant and OIDC</w:t>
      </w:r>
    </w:p>
    <w:p w14:paraId="04931819" w14:textId="77777777" w:rsidR="00D0102B" w:rsidRPr="00A46BE2" w:rsidRDefault="00D0102B" w:rsidP="00D0102B">
      <w:pPr>
        <w:pStyle w:val="Heading3"/>
        <w:rPr>
          <w:lang w:val="en-GB"/>
          <w:rPrChange w:id="2831" w:author="Arnauld Desprets" w:date="2020-04-07T08:45:00Z">
            <w:rPr/>
          </w:rPrChange>
        </w:rPr>
      </w:pPr>
      <w:r w:rsidRPr="00A46BE2">
        <w:rPr>
          <w:lang w:val="en-GB"/>
          <w:rPrChange w:id="2832" w:author="Arnauld Desprets" w:date="2020-04-07T08:45:00Z">
            <w:rPr/>
          </w:rPrChange>
        </w:rPr>
        <w:t>Protect the API with OAuth - Authorization</w:t>
      </w:r>
    </w:p>
    <w:p w14:paraId="1A101CEC" w14:textId="77777777" w:rsidR="00D0102B" w:rsidRPr="00A46BE2" w:rsidRDefault="00D0102B" w:rsidP="00D0102B">
      <w:pPr>
        <w:pStyle w:val="NormalWeb"/>
        <w:rPr>
          <w:lang w:val="en-GB"/>
          <w:rPrChange w:id="2833" w:author="Arnauld Desprets" w:date="2020-04-07T08:45:00Z">
            <w:rPr/>
          </w:rPrChange>
        </w:rPr>
      </w:pPr>
      <w:r w:rsidRPr="00A46BE2">
        <w:rPr>
          <w:lang w:val="en-GB"/>
          <w:rPrChange w:id="2834" w:author="Arnauld Desprets" w:date="2020-04-07T08:45:00Z">
            <w:rPr/>
          </w:rPrChange>
        </w:rPr>
        <w:t xml:space="preserve">Let's protect, the FakeMagento version 3.0.0 API. Click on </w:t>
      </w:r>
      <w:proofErr w:type="gramStart"/>
      <w:r w:rsidRPr="00A46BE2">
        <w:rPr>
          <w:lang w:val="en-GB"/>
          <w:rPrChange w:id="2835" w:author="Arnauld Desprets" w:date="2020-04-07T08:45:00Z">
            <w:rPr/>
          </w:rPrChange>
        </w:rPr>
        <w:t>Develop, and</w:t>
      </w:r>
      <w:proofErr w:type="gramEnd"/>
      <w:r w:rsidRPr="00A46BE2">
        <w:rPr>
          <w:lang w:val="en-GB"/>
          <w:rPrChange w:id="2836" w:author="Arnauld Desprets" w:date="2020-04-07T08:45:00Z">
            <w:rPr/>
          </w:rPrChange>
        </w:rPr>
        <w:t xml:space="preserve"> select the FakeMagento-3.0.0 API. Click on Security </w:t>
      </w:r>
      <w:proofErr w:type="gramStart"/>
      <w:r w:rsidRPr="00A46BE2">
        <w:rPr>
          <w:lang w:val="en-GB"/>
          <w:rPrChange w:id="2837" w:author="Arnauld Desprets" w:date="2020-04-07T08:45:00Z">
            <w:rPr/>
          </w:rPrChange>
        </w:rPr>
        <w:t>Definitions, and</w:t>
      </w:r>
      <w:proofErr w:type="gramEnd"/>
      <w:r w:rsidRPr="00A46BE2">
        <w:rPr>
          <w:lang w:val="en-GB"/>
          <w:rPrChange w:id="2838" w:author="Arnauld Desprets" w:date="2020-04-07T08:45:00Z">
            <w:rPr/>
          </w:rPrChange>
        </w:rPr>
        <w:t xml:space="preserve"> click on Add button. Enter:</w:t>
      </w:r>
    </w:p>
    <w:p w14:paraId="77325928" w14:textId="6A6470C9" w:rsidR="00D0102B" w:rsidRPr="00A46BE2" w:rsidRDefault="00D0102B" w:rsidP="00D0102B">
      <w:pPr>
        <w:pStyle w:val="NormalWeb"/>
        <w:rPr>
          <w:lang w:val="en-GB"/>
          <w:rPrChange w:id="2839" w:author="Arnauld Desprets" w:date="2020-04-07T08:45:00Z">
            <w:rPr/>
          </w:rPrChange>
        </w:rPr>
      </w:pPr>
      <w:r w:rsidRPr="00A46BE2">
        <w:rPr>
          <w:lang w:val="en-GB"/>
          <w:rPrChange w:id="2840" w:author="Arnauld Desprets" w:date="2020-04-07T08:45:00Z">
            <w:rPr/>
          </w:rPrChange>
        </w:rPr>
        <w:t xml:space="preserve">Name: Native Authorization </w:t>
      </w:r>
      <w:r w:rsidRPr="00A46BE2">
        <w:rPr>
          <w:lang w:val="en-GB"/>
          <w:rPrChange w:id="2841" w:author="Arnauld Desprets" w:date="2020-04-07T08:45:00Z">
            <w:rPr/>
          </w:rPrChange>
        </w:rPr>
        <w:br/>
        <w:t xml:space="preserve">Description: Using the native OAuth provider for Authorization grant </w:t>
      </w:r>
      <w:r w:rsidRPr="00A46BE2">
        <w:rPr>
          <w:lang w:val="en-GB"/>
          <w:rPrChange w:id="2842" w:author="Arnauld Desprets" w:date="2020-04-07T08:45:00Z">
            <w:rPr/>
          </w:rPrChange>
        </w:rPr>
        <w:br/>
        <w:t xml:space="preserve">Select OAuth2 </w:t>
      </w:r>
      <w:r w:rsidRPr="00A46BE2">
        <w:rPr>
          <w:lang w:val="en-GB"/>
          <w:rPrChange w:id="2843" w:author="Arnauld Desprets" w:date="2020-04-07T08:45:00Z">
            <w:rPr/>
          </w:rPrChange>
        </w:rPr>
        <w:br/>
        <w:t xml:space="preserve">Select NativeProvider for the OAuth Provider </w:t>
      </w:r>
      <w:r w:rsidRPr="00A46BE2">
        <w:rPr>
          <w:lang w:val="en-GB"/>
          <w:rPrChange w:id="2844" w:author="Arnauld Desprets" w:date="2020-04-07T08:45:00Z">
            <w:rPr/>
          </w:rPrChange>
        </w:rPr>
        <w:br/>
        <w:t xml:space="preserve">Select Access code for the </w:t>
      </w:r>
      <w:del w:id="2845" w:author="Arnauld Desprets" w:date="2020-04-07T08:58:00Z">
        <w:r w:rsidRPr="00A46BE2" w:rsidDel="007E01FF">
          <w:rPr>
            <w:lang w:val="en-GB"/>
            <w:rPrChange w:id="2846" w:author="Arnauld Desprets" w:date="2020-04-07T08:45:00Z">
              <w:rPr/>
            </w:rPrChange>
          </w:rPr>
          <w:delText>FLow</w:delText>
        </w:r>
      </w:del>
      <w:ins w:id="2847" w:author="Arnauld Desprets" w:date="2020-04-07T08:58:00Z">
        <w:r w:rsidR="007E01FF" w:rsidRPr="007E01FF">
          <w:rPr>
            <w:lang w:val="en-GB"/>
          </w:rPr>
          <w:t>Flow</w:t>
        </w:r>
      </w:ins>
      <w:r w:rsidRPr="00A46BE2">
        <w:rPr>
          <w:lang w:val="en-GB"/>
          <w:rPrChange w:id="2848" w:author="Arnauld Desprets" w:date="2020-04-07T08:45:00Z">
            <w:rPr/>
          </w:rPrChange>
        </w:rPr>
        <w:t xml:space="preserve"> </w:t>
      </w:r>
      <w:r w:rsidRPr="00A46BE2">
        <w:rPr>
          <w:lang w:val="en-GB"/>
          <w:rPrChange w:id="2849" w:author="Arnauld Desprets" w:date="2020-04-07T08:45:00Z">
            <w:rPr/>
          </w:rPrChange>
        </w:rPr>
        <w:br/>
        <w:t>Select details and openid for the scopes</w:t>
      </w:r>
    </w:p>
    <w:p w14:paraId="6193420C" w14:textId="2CC72094" w:rsidR="00D0102B" w:rsidRPr="00A46BE2" w:rsidRDefault="00D0102B" w:rsidP="00D0102B">
      <w:pPr>
        <w:pStyle w:val="NormalWeb"/>
        <w:rPr>
          <w:lang w:val="en-GB"/>
          <w:rPrChange w:id="2850" w:author="Arnauld Desprets" w:date="2020-04-07T08:45:00Z">
            <w:rPr/>
          </w:rPrChange>
        </w:rPr>
      </w:pPr>
      <w:r w:rsidRPr="00A46BE2">
        <w:rPr>
          <w:noProof/>
          <w:color w:val="0000FF"/>
          <w:lang w:val="en-GB"/>
          <w:rPrChange w:id="2851" w:author="Arnauld Desprets" w:date="2020-04-07T08:45:00Z">
            <w:rPr>
              <w:noProof/>
              <w:color w:val="0000FF"/>
            </w:rPr>
          </w:rPrChange>
        </w:rPr>
        <w:lastRenderedPageBreak/>
        <w:drawing>
          <wp:inline distT="0" distB="0" distL="0" distR="0" wp14:anchorId="2EA5E110" wp14:editId="6DCB56A0">
            <wp:extent cx="5943600" cy="6856095"/>
            <wp:effectExtent l="0" t="0" r="0" b="1905"/>
            <wp:docPr id="71" name="Picture 71" descr="OAuth Access Code API protection Security Definition">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OAuth Access Code API protection Security Definition">
                      <a:hlinkClick r:id="rId209" tgtFrame="&quot;_blank&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6856095"/>
                    </a:xfrm>
                    <a:prstGeom prst="rect">
                      <a:avLst/>
                    </a:prstGeom>
                    <a:noFill/>
                    <a:ln>
                      <a:noFill/>
                    </a:ln>
                  </pic:spPr>
                </pic:pic>
              </a:graphicData>
            </a:graphic>
          </wp:inline>
        </w:drawing>
      </w:r>
    </w:p>
    <w:p w14:paraId="6959C390" w14:textId="77777777" w:rsidR="00D0102B" w:rsidRPr="00A46BE2" w:rsidRDefault="00D0102B" w:rsidP="00D0102B">
      <w:pPr>
        <w:pStyle w:val="NormalWeb"/>
        <w:rPr>
          <w:lang w:val="en-GB"/>
          <w:rPrChange w:id="2852" w:author="Arnauld Desprets" w:date="2020-04-07T08:45:00Z">
            <w:rPr/>
          </w:rPrChange>
        </w:rPr>
      </w:pPr>
      <w:r w:rsidRPr="00A46BE2">
        <w:rPr>
          <w:lang w:val="en-GB"/>
          <w:rPrChange w:id="2853" w:author="Arnauld Desprets" w:date="2020-04-07T08:45:00Z">
            <w:rPr/>
          </w:rPrChange>
        </w:rPr>
        <w:t>Click Save button. In the Security section, select Native Authorization, and the two scope details and openid, then click Save button.</w:t>
      </w:r>
    </w:p>
    <w:p w14:paraId="33B05929" w14:textId="6DA806B0" w:rsidR="00D0102B" w:rsidRPr="00A46BE2" w:rsidRDefault="00D0102B" w:rsidP="00D0102B">
      <w:pPr>
        <w:pStyle w:val="NormalWeb"/>
        <w:rPr>
          <w:lang w:val="en-GB"/>
          <w:rPrChange w:id="2854" w:author="Arnauld Desprets" w:date="2020-04-07T08:45:00Z">
            <w:rPr/>
          </w:rPrChange>
        </w:rPr>
      </w:pPr>
      <w:r w:rsidRPr="00A46BE2">
        <w:rPr>
          <w:noProof/>
          <w:color w:val="0000FF"/>
          <w:lang w:val="en-GB"/>
          <w:rPrChange w:id="2855" w:author="Arnauld Desprets" w:date="2020-04-07T08:45:00Z">
            <w:rPr>
              <w:noProof/>
              <w:color w:val="0000FF"/>
            </w:rPr>
          </w:rPrChange>
        </w:rPr>
        <w:lastRenderedPageBreak/>
        <w:drawing>
          <wp:inline distT="0" distB="0" distL="0" distR="0" wp14:anchorId="2CB7E5CD" wp14:editId="7C629982">
            <wp:extent cx="3005455" cy="1327785"/>
            <wp:effectExtent l="0" t="0" r="4445" b="5715"/>
            <wp:docPr id="70" name="Picture 70" descr="OAuth Access Code API protection Security">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OAuth Access Code API protection Security">
                      <a:hlinkClick r:id="rId211" tgtFrame="&quot;_blank&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05455" cy="1327785"/>
                    </a:xfrm>
                    <a:prstGeom prst="rect">
                      <a:avLst/>
                    </a:prstGeom>
                    <a:noFill/>
                    <a:ln>
                      <a:noFill/>
                    </a:ln>
                  </pic:spPr>
                </pic:pic>
              </a:graphicData>
            </a:graphic>
          </wp:inline>
        </w:drawing>
      </w:r>
    </w:p>
    <w:p w14:paraId="0F593850" w14:textId="77777777" w:rsidR="00D0102B" w:rsidRPr="00A46BE2" w:rsidRDefault="00D0102B" w:rsidP="00D0102B">
      <w:pPr>
        <w:pStyle w:val="Heading3"/>
        <w:rPr>
          <w:lang w:val="en-GB"/>
          <w:rPrChange w:id="2856" w:author="Arnauld Desprets" w:date="2020-04-07T08:45:00Z">
            <w:rPr/>
          </w:rPrChange>
        </w:rPr>
      </w:pPr>
      <w:r w:rsidRPr="00A46BE2">
        <w:rPr>
          <w:lang w:val="en-GB"/>
          <w:rPrChange w:id="2857" w:author="Arnauld Desprets" w:date="2020-04-07T08:45:00Z">
            <w:rPr/>
          </w:rPrChange>
        </w:rPr>
        <w:t>Tests</w:t>
      </w:r>
    </w:p>
    <w:p w14:paraId="6CD2144D" w14:textId="1D16EFB6" w:rsidR="00D0102B" w:rsidRPr="00A46BE2" w:rsidRDefault="00D0102B" w:rsidP="00D0102B">
      <w:pPr>
        <w:pStyle w:val="NormalWeb"/>
        <w:rPr>
          <w:lang w:val="en-GB"/>
          <w:rPrChange w:id="2858" w:author="Arnauld Desprets" w:date="2020-04-07T08:45:00Z">
            <w:rPr/>
          </w:rPrChange>
        </w:rPr>
      </w:pPr>
      <w:r w:rsidRPr="00A46BE2">
        <w:rPr>
          <w:lang w:val="en-GB"/>
          <w:rPrChange w:id="2859" w:author="Arnauld Desprets" w:date="2020-04-07T08:45:00Z">
            <w:rPr/>
          </w:rPrChange>
        </w:rPr>
        <w:t xml:space="preserve">Not explained in </w:t>
      </w:r>
      <w:proofErr w:type="gramStart"/>
      <w:r w:rsidRPr="00A46BE2">
        <w:rPr>
          <w:lang w:val="en-GB"/>
          <w:rPrChange w:id="2860" w:author="Arnauld Desprets" w:date="2020-04-07T08:45:00Z">
            <w:rPr/>
          </w:rPrChange>
        </w:rPr>
        <w:t>details</w:t>
      </w:r>
      <w:proofErr w:type="gramEnd"/>
      <w:r w:rsidRPr="00A46BE2">
        <w:rPr>
          <w:lang w:val="en-GB"/>
          <w:rPrChange w:id="2861" w:author="Arnauld Desprets" w:date="2020-04-07T08:45:00Z">
            <w:rPr/>
          </w:rPrChange>
        </w:rPr>
        <w:t xml:space="preserve"> here, but we publish the product (or use </w:t>
      </w:r>
      <w:del w:id="2862" w:author="Arnauld Desprets" w:date="2020-04-07T08:58:00Z">
        <w:r w:rsidRPr="00A46BE2" w:rsidDel="007E01FF">
          <w:rPr>
            <w:lang w:val="en-GB"/>
            <w:rPrChange w:id="2863" w:author="Arnauld Desprets" w:date="2020-04-07T08:45:00Z">
              <w:rPr/>
            </w:rPrChange>
          </w:rPr>
          <w:delText>versionning</w:delText>
        </w:r>
      </w:del>
      <w:ins w:id="2864" w:author="Arnauld Desprets" w:date="2020-04-07T08:58:00Z">
        <w:r w:rsidR="007E01FF" w:rsidRPr="007E01FF">
          <w:rPr>
            <w:lang w:val="en-GB"/>
          </w:rPr>
          <w:t>versioning</w:t>
        </w:r>
      </w:ins>
      <w:r w:rsidRPr="00A46BE2">
        <w:rPr>
          <w:lang w:val="en-GB"/>
          <w:rPrChange w:id="2865" w:author="Arnauld Desprets" w:date="2020-04-07T08:45:00Z">
            <w:rPr/>
          </w:rPrChange>
        </w:rPr>
        <w:t xml:space="preserve"> with the publish capability), we are using the Integration environment. Then we subscribe to the Product with the Gold </w:t>
      </w:r>
      <w:proofErr w:type="gramStart"/>
      <w:r w:rsidRPr="00A46BE2">
        <w:rPr>
          <w:lang w:val="en-GB"/>
          <w:rPrChange w:id="2866" w:author="Arnauld Desprets" w:date="2020-04-07T08:45:00Z">
            <w:rPr/>
          </w:rPrChange>
        </w:rPr>
        <w:t>Plan, and</w:t>
      </w:r>
      <w:proofErr w:type="gramEnd"/>
      <w:r w:rsidRPr="00A46BE2">
        <w:rPr>
          <w:lang w:val="en-GB"/>
          <w:rPrChange w:id="2867" w:author="Arnauld Desprets" w:date="2020-04-07T08:45:00Z">
            <w:rPr/>
          </w:rPrChange>
        </w:rPr>
        <w:t xml:space="preserve"> approve the subscription. The API is published and ready to use.</w:t>
      </w:r>
    </w:p>
    <w:p w14:paraId="5261B380" w14:textId="77777777" w:rsidR="00D0102B" w:rsidRPr="00A46BE2" w:rsidRDefault="00D0102B" w:rsidP="00D0102B">
      <w:pPr>
        <w:pStyle w:val="Heading4"/>
        <w:rPr>
          <w:lang w:val="en-GB"/>
          <w:rPrChange w:id="2868" w:author="Arnauld Desprets" w:date="2020-04-07T08:45:00Z">
            <w:rPr/>
          </w:rPrChange>
        </w:rPr>
      </w:pPr>
      <w:r w:rsidRPr="00A46BE2">
        <w:rPr>
          <w:lang w:val="en-GB"/>
          <w:rPrChange w:id="2869" w:author="Arnauld Desprets" w:date="2020-04-07T08:45:00Z">
            <w:rPr/>
          </w:rPrChange>
        </w:rPr>
        <w:t>Using POSTMAN</w:t>
      </w:r>
    </w:p>
    <w:p w14:paraId="09301423" w14:textId="77777777" w:rsidR="00D0102B" w:rsidRPr="00A46BE2" w:rsidRDefault="00D0102B" w:rsidP="00D0102B">
      <w:pPr>
        <w:pStyle w:val="NormalWeb"/>
        <w:rPr>
          <w:lang w:val="en-GB"/>
          <w:rPrChange w:id="2870" w:author="Arnauld Desprets" w:date="2020-04-07T08:45:00Z">
            <w:rPr/>
          </w:rPrChange>
        </w:rPr>
      </w:pPr>
      <w:r w:rsidRPr="00A46BE2">
        <w:rPr>
          <w:lang w:val="en-GB"/>
          <w:rPrChange w:id="2871" w:author="Arnauld Desprets" w:date="2020-04-07T08:45:00Z">
            <w:rPr/>
          </w:rPrChange>
        </w:rPr>
        <w:t>We are using one nice feature of Postman to directly get the access token. It hides a little bit the use of the Access Code. I have provided the request in Postman to exchange the Access Code for the Access Token. Using the "1 -Access Token Authorization V3" request Click on the Authorization link, then click on Get New Access Token</w:t>
      </w:r>
    </w:p>
    <w:p w14:paraId="14814601" w14:textId="2473FD09" w:rsidR="00D0102B" w:rsidRPr="00A46BE2" w:rsidRDefault="00D0102B" w:rsidP="00D0102B">
      <w:pPr>
        <w:pStyle w:val="NormalWeb"/>
        <w:rPr>
          <w:lang w:val="en-GB"/>
          <w:rPrChange w:id="2872" w:author="Arnauld Desprets" w:date="2020-04-07T08:45:00Z">
            <w:rPr/>
          </w:rPrChange>
        </w:rPr>
      </w:pPr>
      <w:r w:rsidRPr="00A46BE2">
        <w:rPr>
          <w:noProof/>
          <w:color w:val="0000FF"/>
          <w:lang w:val="en-GB"/>
          <w:rPrChange w:id="2873" w:author="Arnauld Desprets" w:date="2020-04-07T08:45:00Z">
            <w:rPr>
              <w:noProof/>
              <w:color w:val="0000FF"/>
            </w:rPr>
          </w:rPrChange>
        </w:rPr>
        <w:drawing>
          <wp:inline distT="0" distB="0" distL="0" distR="0" wp14:anchorId="25F7ABC9" wp14:editId="6C0C06F6">
            <wp:extent cx="5943600" cy="3159760"/>
            <wp:effectExtent l="0" t="0" r="0" b="2540"/>
            <wp:docPr id="69" name="Picture 69" descr="Postman Test Access Token">
              <a:hlinkClick xmlns:a="http://schemas.openxmlformats.org/drawingml/2006/main" r:id="rId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ostman Test Access Token">
                      <a:hlinkClick r:id="rId213" tgtFrame="&quot;_blank&quot;"/>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159760"/>
                    </a:xfrm>
                    <a:prstGeom prst="rect">
                      <a:avLst/>
                    </a:prstGeom>
                    <a:noFill/>
                    <a:ln>
                      <a:noFill/>
                    </a:ln>
                  </pic:spPr>
                </pic:pic>
              </a:graphicData>
            </a:graphic>
          </wp:inline>
        </w:drawing>
      </w:r>
    </w:p>
    <w:p w14:paraId="3E674C2F" w14:textId="77777777" w:rsidR="00D0102B" w:rsidRPr="00A46BE2" w:rsidRDefault="00D0102B" w:rsidP="00D0102B">
      <w:pPr>
        <w:pStyle w:val="NormalWeb"/>
        <w:rPr>
          <w:lang w:val="en-GB"/>
          <w:rPrChange w:id="2874" w:author="Arnauld Desprets" w:date="2020-04-07T08:45:00Z">
            <w:rPr/>
          </w:rPrChange>
        </w:rPr>
      </w:pPr>
      <w:r w:rsidRPr="00A46BE2">
        <w:rPr>
          <w:lang w:val="en-GB"/>
          <w:rPrChange w:id="2875" w:author="Arnauld Desprets" w:date="2020-04-07T08:45:00Z">
            <w:rPr/>
          </w:rPrChange>
        </w:rPr>
        <w:t>Then click on Request Token button</w:t>
      </w:r>
    </w:p>
    <w:p w14:paraId="1BE28D47" w14:textId="0AF81F2B" w:rsidR="00D0102B" w:rsidRPr="00A46BE2" w:rsidRDefault="00D0102B" w:rsidP="00D0102B">
      <w:pPr>
        <w:pStyle w:val="NormalWeb"/>
        <w:rPr>
          <w:lang w:val="en-GB"/>
          <w:rPrChange w:id="2876" w:author="Arnauld Desprets" w:date="2020-04-07T08:45:00Z">
            <w:rPr/>
          </w:rPrChange>
        </w:rPr>
      </w:pPr>
      <w:r w:rsidRPr="00A46BE2">
        <w:rPr>
          <w:noProof/>
          <w:color w:val="0000FF"/>
          <w:lang w:val="en-GB"/>
          <w:rPrChange w:id="2877" w:author="Arnauld Desprets" w:date="2020-04-07T08:45:00Z">
            <w:rPr>
              <w:noProof/>
              <w:color w:val="0000FF"/>
            </w:rPr>
          </w:rPrChange>
        </w:rPr>
        <w:lastRenderedPageBreak/>
        <w:drawing>
          <wp:inline distT="0" distB="0" distL="0" distR="0" wp14:anchorId="29860E58" wp14:editId="707D1E16">
            <wp:extent cx="5943600" cy="5492115"/>
            <wp:effectExtent l="0" t="0" r="0" b="0"/>
            <wp:docPr id="68" name="Picture 68" descr="Postman Test Access Token">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ostman Test Access Token">
                      <a:hlinkClick r:id="rId215" tgtFrame="&quot;_blank&quot;"/>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5492115"/>
                    </a:xfrm>
                    <a:prstGeom prst="rect">
                      <a:avLst/>
                    </a:prstGeom>
                    <a:noFill/>
                    <a:ln>
                      <a:noFill/>
                    </a:ln>
                  </pic:spPr>
                </pic:pic>
              </a:graphicData>
            </a:graphic>
          </wp:inline>
        </w:drawing>
      </w:r>
    </w:p>
    <w:p w14:paraId="5D52AD57" w14:textId="77777777" w:rsidR="00D0102B" w:rsidRPr="00A46BE2" w:rsidRDefault="00D0102B" w:rsidP="00D0102B">
      <w:pPr>
        <w:pStyle w:val="NormalWeb"/>
        <w:rPr>
          <w:lang w:val="en-GB"/>
          <w:rPrChange w:id="2878" w:author="Arnauld Desprets" w:date="2020-04-07T08:45:00Z">
            <w:rPr/>
          </w:rPrChange>
        </w:rPr>
      </w:pPr>
      <w:r w:rsidRPr="00A46BE2">
        <w:rPr>
          <w:lang w:val="en-GB"/>
          <w:rPrChange w:id="2879" w:author="Arnauld Desprets" w:date="2020-04-07T08:45:00Z">
            <w:rPr/>
          </w:rPrChange>
        </w:rPr>
        <w:t>Enter the credentials for the user. Click Login button. Notice that this page is generated by API Connect, this is the default page for authentication.</w:t>
      </w:r>
    </w:p>
    <w:p w14:paraId="47D0C68F" w14:textId="243048C7" w:rsidR="00D0102B" w:rsidRPr="00A46BE2" w:rsidRDefault="00D0102B" w:rsidP="00D0102B">
      <w:pPr>
        <w:pStyle w:val="NormalWeb"/>
        <w:rPr>
          <w:lang w:val="en-GB"/>
          <w:rPrChange w:id="2880" w:author="Arnauld Desprets" w:date="2020-04-07T08:45:00Z">
            <w:rPr/>
          </w:rPrChange>
        </w:rPr>
      </w:pPr>
      <w:r w:rsidRPr="00A46BE2">
        <w:rPr>
          <w:noProof/>
          <w:color w:val="0000FF"/>
          <w:lang w:val="en-GB"/>
          <w:rPrChange w:id="2881" w:author="Arnauld Desprets" w:date="2020-04-07T08:45:00Z">
            <w:rPr>
              <w:noProof/>
              <w:color w:val="0000FF"/>
            </w:rPr>
          </w:rPrChange>
        </w:rPr>
        <w:lastRenderedPageBreak/>
        <w:drawing>
          <wp:inline distT="0" distB="0" distL="0" distR="0" wp14:anchorId="16E11505" wp14:editId="7E1FC75D">
            <wp:extent cx="5943600" cy="4470400"/>
            <wp:effectExtent l="0" t="0" r="0" b="6350"/>
            <wp:docPr id="67" name="Picture 67" descr="Postman Test Access Token">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Postman Test Access Token">
                      <a:hlinkClick r:id="rId217" tgtFrame="&quot;_blank&quot;"/>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4470400"/>
                    </a:xfrm>
                    <a:prstGeom prst="rect">
                      <a:avLst/>
                    </a:prstGeom>
                    <a:noFill/>
                    <a:ln>
                      <a:noFill/>
                    </a:ln>
                  </pic:spPr>
                </pic:pic>
              </a:graphicData>
            </a:graphic>
          </wp:inline>
        </w:drawing>
      </w:r>
    </w:p>
    <w:p w14:paraId="2F5E41A1" w14:textId="77777777" w:rsidR="00D0102B" w:rsidRPr="00A46BE2" w:rsidRDefault="00D0102B" w:rsidP="00D0102B">
      <w:pPr>
        <w:pStyle w:val="NormalWeb"/>
        <w:rPr>
          <w:lang w:val="en-GB"/>
          <w:rPrChange w:id="2882" w:author="Arnauld Desprets" w:date="2020-04-07T08:45:00Z">
            <w:rPr/>
          </w:rPrChange>
        </w:rPr>
      </w:pPr>
      <w:r w:rsidRPr="00A46BE2">
        <w:rPr>
          <w:lang w:val="en-GB"/>
          <w:rPrChange w:id="2883" w:author="Arnauld Desprets" w:date="2020-04-07T08:45:00Z">
            <w:rPr/>
          </w:rPrChange>
        </w:rPr>
        <w:t>You get the Access Token and the idtoken. Copy the Access Token.</w:t>
      </w:r>
    </w:p>
    <w:p w14:paraId="4E08839F" w14:textId="36F88A49" w:rsidR="00D0102B" w:rsidRPr="00A46BE2" w:rsidRDefault="00D0102B" w:rsidP="00D0102B">
      <w:pPr>
        <w:pStyle w:val="NormalWeb"/>
        <w:rPr>
          <w:lang w:val="en-GB"/>
          <w:rPrChange w:id="2884" w:author="Arnauld Desprets" w:date="2020-04-07T08:45:00Z">
            <w:rPr/>
          </w:rPrChange>
        </w:rPr>
      </w:pPr>
      <w:r w:rsidRPr="00A46BE2">
        <w:rPr>
          <w:noProof/>
          <w:color w:val="0000FF"/>
          <w:lang w:val="en-GB"/>
          <w:rPrChange w:id="2885" w:author="Arnauld Desprets" w:date="2020-04-07T08:45:00Z">
            <w:rPr>
              <w:noProof/>
              <w:color w:val="0000FF"/>
            </w:rPr>
          </w:rPrChange>
        </w:rPr>
        <w:lastRenderedPageBreak/>
        <w:drawing>
          <wp:inline distT="0" distB="0" distL="0" distR="0" wp14:anchorId="53F02C7E" wp14:editId="63650EE0">
            <wp:extent cx="5943600" cy="5498465"/>
            <wp:effectExtent l="0" t="0" r="0" b="6985"/>
            <wp:docPr id="66" name="Picture 66" descr="Postman Test Access Token">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ostman Test Access Token">
                      <a:hlinkClick r:id="rId219" tgtFrame="&quot;_blank&quot;"/>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5498465"/>
                    </a:xfrm>
                    <a:prstGeom prst="rect">
                      <a:avLst/>
                    </a:prstGeom>
                    <a:noFill/>
                    <a:ln>
                      <a:noFill/>
                    </a:ln>
                  </pic:spPr>
                </pic:pic>
              </a:graphicData>
            </a:graphic>
          </wp:inline>
        </w:drawing>
      </w:r>
    </w:p>
    <w:p w14:paraId="37AE4533" w14:textId="77777777" w:rsidR="00D0102B" w:rsidRPr="00A46BE2" w:rsidRDefault="00D0102B" w:rsidP="00D0102B">
      <w:pPr>
        <w:pStyle w:val="NormalWeb"/>
        <w:rPr>
          <w:lang w:val="en-GB"/>
          <w:rPrChange w:id="2886" w:author="Arnauld Desprets" w:date="2020-04-07T08:45:00Z">
            <w:rPr/>
          </w:rPrChange>
        </w:rPr>
      </w:pPr>
      <w:r w:rsidRPr="00A46BE2">
        <w:rPr>
          <w:lang w:val="en-GB"/>
          <w:rPrChange w:id="2887" w:author="Arnauld Desprets" w:date="2020-04-07T08:45:00Z">
            <w:rPr/>
          </w:rPrChange>
        </w:rPr>
        <w:t>Use the Access Token to access the FakeMagento V3 API.</w:t>
      </w:r>
    </w:p>
    <w:p w14:paraId="33A19895" w14:textId="4436E041" w:rsidR="00D0102B" w:rsidRPr="00A46BE2" w:rsidRDefault="00D0102B" w:rsidP="00D0102B">
      <w:pPr>
        <w:pStyle w:val="NormalWeb"/>
        <w:rPr>
          <w:lang w:val="en-GB"/>
          <w:rPrChange w:id="2888" w:author="Arnauld Desprets" w:date="2020-04-07T08:45:00Z">
            <w:rPr/>
          </w:rPrChange>
        </w:rPr>
      </w:pPr>
      <w:r w:rsidRPr="00A46BE2">
        <w:rPr>
          <w:noProof/>
          <w:color w:val="0000FF"/>
          <w:lang w:val="en-GB"/>
          <w:rPrChange w:id="2889" w:author="Arnauld Desprets" w:date="2020-04-07T08:45:00Z">
            <w:rPr>
              <w:noProof/>
              <w:color w:val="0000FF"/>
            </w:rPr>
          </w:rPrChange>
        </w:rPr>
        <w:lastRenderedPageBreak/>
        <w:drawing>
          <wp:inline distT="0" distB="0" distL="0" distR="0" wp14:anchorId="3FE7C925" wp14:editId="70172D6F">
            <wp:extent cx="5943600" cy="4128770"/>
            <wp:effectExtent l="0" t="0" r="0" b="5080"/>
            <wp:docPr id="65" name="Picture 65" descr="Postman Test Access Token">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ostman Test Access Token">
                      <a:hlinkClick r:id="rId221" tgtFrame="&quot;_blank&quot;"/>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4128770"/>
                    </a:xfrm>
                    <a:prstGeom prst="rect">
                      <a:avLst/>
                    </a:prstGeom>
                    <a:noFill/>
                    <a:ln>
                      <a:noFill/>
                    </a:ln>
                  </pic:spPr>
                </pic:pic>
              </a:graphicData>
            </a:graphic>
          </wp:inline>
        </w:drawing>
      </w:r>
    </w:p>
    <w:p w14:paraId="59676AE9" w14:textId="77777777" w:rsidR="00D0102B" w:rsidRPr="00A46BE2" w:rsidRDefault="00D0102B" w:rsidP="00D0102B">
      <w:pPr>
        <w:pStyle w:val="Heading4"/>
        <w:rPr>
          <w:lang w:val="en-GB"/>
          <w:rPrChange w:id="2890" w:author="Arnauld Desprets" w:date="2020-04-07T08:45:00Z">
            <w:rPr/>
          </w:rPrChange>
        </w:rPr>
      </w:pPr>
      <w:r w:rsidRPr="00A46BE2">
        <w:rPr>
          <w:lang w:val="en-GB"/>
          <w:rPrChange w:id="2891" w:author="Arnauld Desprets" w:date="2020-04-07T08:45:00Z">
            <w:rPr/>
          </w:rPrChange>
        </w:rPr>
        <w:t>Using curl</w:t>
      </w:r>
    </w:p>
    <w:p w14:paraId="6F7D643A" w14:textId="77777777" w:rsidR="00D0102B" w:rsidRPr="00A46BE2" w:rsidRDefault="00D0102B" w:rsidP="007A0802">
      <w:pPr>
        <w:numPr>
          <w:ilvl w:val="0"/>
          <w:numId w:val="69"/>
        </w:numPr>
        <w:spacing w:before="100" w:beforeAutospacing="1" w:after="100" w:afterAutospacing="1" w:line="240" w:lineRule="auto"/>
        <w:rPr>
          <w:lang w:val="en-GB"/>
          <w:rPrChange w:id="2892" w:author="Arnauld Desprets" w:date="2020-04-07T08:45:00Z">
            <w:rPr/>
          </w:rPrChange>
        </w:rPr>
      </w:pPr>
      <w:r w:rsidRPr="00A46BE2">
        <w:rPr>
          <w:lang w:val="en-GB"/>
          <w:rPrChange w:id="2893" w:author="Arnauld Desprets" w:date="2020-04-07T08:45:00Z">
            <w:rPr/>
          </w:rPrChange>
        </w:rPr>
        <w:t xml:space="preserve">Get the Access Code Use a browser and enter </w:t>
      </w:r>
      <w:r w:rsidR="00A46BE2" w:rsidRPr="00A46BE2">
        <w:rPr>
          <w:lang w:val="en-GB"/>
          <w:rPrChange w:id="2894" w:author="Arnauld Desprets" w:date="2020-04-07T08:45:00Z">
            <w:rPr/>
          </w:rPrChange>
        </w:rPr>
        <w:fldChar w:fldCharType="begin"/>
      </w:r>
      <w:r w:rsidR="00A46BE2" w:rsidRPr="00A46BE2">
        <w:rPr>
          <w:lang w:val="en-GB"/>
          <w:rPrChange w:id="2895" w:author="Arnauld Desprets" w:date="2020-04-07T08:45:00Z">
            <w:rPr/>
          </w:rPrChange>
        </w:rPr>
        <w:instrText xml:space="preserve"> HYPERLINK "https://gw.159.8.70.38.xip.io/org1/integration/mainprovideroa/oauth2/authorize?response_type=code&amp;redirect_uri=https://www.getpostman.com/oauth2/callback&amp;client_id=421223e773f237c5231842102660896e&amp;scope=details%20openid" </w:instrText>
      </w:r>
      <w:r w:rsidR="00A46BE2" w:rsidRPr="00A46BE2">
        <w:rPr>
          <w:lang w:val="en-GB"/>
          <w:rPrChange w:id="2896" w:author="Arnauld Desprets" w:date="2020-04-07T08:45:00Z">
            <w:rPr/>
          </w:rPrChange>
        </w:rPr>
        <w:fldChar w:fldCharType="separate"/>
      </w:r>
      <w:r w:rsidRPr="00A46BE2">
        <w:rPr>
          <w:rStyle w:val="Hyperlink"/>
          <w:lang w:val="en-GB"/>
          <w:rPrChange w:id="2897" w:author="Arnauld Desprets" w:date="2020-04-07T08:45:00Z">
            <w:rPr>
              <w:rStyle w:val="Hyperlink"/>
            </w:rPr>
          </w:rPrChange>
        </w:rPr>
        <w:t>https://gw.159.8.70.38.xip.io/org1/integration/mainprovideroa/oauth2/authorize?response_type=code&amp;redirect_uri=https://www.getpostman.com/oauth2/callback&amp;client_id=421223e773f237c5231842102660896e&amp;scope=details%20openid</w:t>
      </w:r>
      <w:r w:rsidR="00A46BE2" w:rsidRPr="00A46BE2">
        <w:rPr>
          <w:rStyle w:val="Hyperlink"/>
          <w:lang w:val="en-GB"/>
          <w:rPrChange w:id="2898" w:author="Arnauld Desprets" w:date="2020-04-07T08:45:00Z">
            <w:rPr>
              <w:rStyle w:val="Hyperlink"/>
            </w:rPr>
          </w:rPrChange>
        </w:rPr>
        <w:fldChar w:fldCharType="end"/>
      </w:r>
      <w:r w:rsidRPr="00A46BE2">
        <w:rPr>
          <w:lang w:val="en-GB"/>
          <w:rPrChange w:id="2899" w:author="Arnauld Desprets" w:date="2020-04-07T08:45:00Z">
            <w:rPr/>
          </w:rPrChange>
        </w:rPr>
        <w:t xml:space="preserve"> </w:t>
      </w:r>
      <w:r w:rsidRPr="00A46BE2">
        <w:rPr>
          <w:lang w:val="en-GB"/>
          <w:rPrChange w:id="2900" w:author="Arnauld Desprets" w:date="2020-04-07T08:45:00Z">
            <w:rPr/>
          </w:rPrChange>
        </w:rPr>
        <w:br/>
        <w:t>You get the login pages.</w:t>
      </w:r>
    </w:p>
    <w:p w14:paraId="387B0161" w14:textId="4FBF38D4" w:rsidR="00D0102B" w:rsidRPr="00A46BE2" w:rsidRDefault="00D0102B" w:rsidP="00D0102B">
      <w:pPr>
        <w:pStyle w:val="NormalWeb"/>
        <w:rPr>
          <w:lang w:val="en-GB"/>
          <w:rPrChange w:id="2901" w:author="Arnauld Desprets" w:date="2020-04-07T08:45:00Z">
            <w:rPr/>
          </w:rPrChange>
        </w:rPr>
      </w:pPr>
      <w:r w:rsidRPr="00A46BE2">
        <w:rPr>
          <w:noProof/>
          <w:color w:val="0000FF"/>
          <w:lang w:val="en-GB"/>
          <w:rPrChange w:id="2902" w:author="Arnauld Desprets" w:date="2020-04-07T08:45:00Z">
            <w:rPr>
              <w:noProof/>
              <w:color w:val="0000FF"/>
            </w:rPr>
          </w:rPrChange>
        </w:rPr>
        <w:lastRenderedPageBreak/>
        <w:drawing>
          <wp:inline distT="0" distB="0" distL="0" distR="0" wp14:anchorId="3A1C7572" wp14:editId="4536509C">
            <wp:extent cx="5943600" cy="5361305"/>
            <wp:effectExtent l="0" t="0" r="0" b="0"/>
            <wp:docPr id="64" name="Picture 64" descr="Postman Test Access Token - Get Access Code">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Postman Test Access Token - Get Access Code">
                      <a:hlinkClick r:id="rId223" tgtFrame="&quot;_blank&quot;"/>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5361305"/>
                    </a:xfrm>
                    <a:prstGeom prst="rect">
                      <a:avLst/>
                    </a:prstGeom>
                    <a:noFill/>
                    <a:ln>
                      <a:noFill/>
                    </a:ln>
                  </pic:spPr>
                </pic:pic>
              </a:graphicData>
            </a:graphic>
          </wp:inline>
        </w:drawing>
      </w:r>
    </w:p>
    <w:p w14:paraId="61F0A6E6" w14:textId="77777777" w:rsidR="00D0102B" w:rsidRPr="00A46BE2" w:rsidRDefault="00D0102B" w:rsidP="007A0802">
      <w:pPr>
        <w:numPr>
          <w:ilvl w:val="0"/>
          <w:numId w:val="70"/>
        </w:numPr>
        <w:spacing w:before="100" w:beforeAutospacing="1" w:after="100" w:afterAutospacing="1" w:line="240" w:lineRule="auto"/>
        <w:rPr>
          <w:lang w:val="en-GB"/>
          <w:rPrChange w:id="2903" w:author="Arnauld Desprets" w:date="2020-04-07T08:45:00Z">
            <w:rPr/>
          </w:rPrChange>
        </w:rPr>
      </w:pPr>
      <w:r w:rsidRPr="00A46BE2">
        <w:rPr>
          <w:lang w:val="en-GB"/>
          <w:rPrChange w:id="2904" w:author="Arnauld Desprets" w:date="2020-04-07T08:45:00Z">
            <w:rPr/>
          </w:rPrChange>
        </w:rPr>
        <w:t xml:space="preserve">Enter the user </w:t>
      </w:r>
      <w:proofErr w:type="gramStart"/>
      <w:r w:rsidRPr="00A46BE2">
        <w:rPr>
          <w:lang w:val="en-GB"/>
          <w:rPrChange w:id="2905" w:author="Arnauld Desprets" w:date="2020-04-07T08:45:00Z">
            <w:rPr/>
          </w:rPrChange>
        </w:rPr>
        <w:t>credentials, and</w:t>
      </w:r>
      <w:proofErr w:type="gramEnd"/>
      <w:r w:rsidRPr="00A46BE2">
        <w:rPr>
          <w:lang w:val="en-GB"/>
          <w:rPrChange w:id="2906" w:author="Arnauld Desprets" w:date="2020-04-07T08:45:00Z">
            <w:rPr/>
          </w:rPrChange>
        </w:rPr>
        <w:t xml:space="preserve"> click on Login button. In the Browser URL, you get the Access Code</w:t>
      </w:r>
    </w:p>
    <w:p w14:paraId="683FBC64" w14:textId="77777777" w:rsidR="00D0102B" w:rsidRPr="00A46BE2" w:rsidRDefault="00D0102B" w:rsidP="00D0102B">
      <w:pPr>
        <w:pStyle w:val="HTMLPreformatted"/>
        <w:rPr>
          <w:rStyle w:val="HTMLCode"/>
          <w:lang w:val="en-GB"/>
          <w:rPrChange w:id="2907" w:author="Arnauld Desprets" w:date="2020-04-07T08:45:00Z">
            <w:rPr>
              <w:rStyle w:val="HTMLCode"/>
            </w:rPr>
          </w:rPrChange>
        </w:rPr>
      </w:pPr>
      <w:r w:rsidRPr="00A46BE2">
        <w:rPr>
          <w:rStyle w:val="HTMLCode"/>
          <w:lang w:val="en-GB"/>
          <w:rPrChange w:id="2908" w:author="Arnauld Desprets" w:date="2020-04-07T08:45:00Z">
            <w:rPr>
              <w:rStyle w:val="HTMLCode"/>
            </w:rPr>
          </w:rPrChange>
        </w:rPr>
        <w:t>https://app.getpostman.com/oauth2/callback?code=AAIANrOjEOMYqicDr7MkV3khttTEMasEphtiBZz3ieiYXj2qmFToG6mH6MtUvmnceAlbNhFtlHEBsgSrV8Z3otBRXMOXuGg7V-F_DCy13V1dbg</w:t>
      </w:r>
    </w:p>
    <w:p w14:paraId="702B2550" w14:textId="77777777" w:rsidR="00D0102B" w:rsidRPr="00A46BE2" w:rsidRDefault="00D0102B" w:rsidP="007A0802">
      <w:pPr>
        <w:numPr>
          <w:ilvl w:val="0"/>
          <w:numId w:val="71"/>
        </w:numPr>
        <w:spacing w:before="100" w:beforeAutospacing="1" w:after="100" w:afterAutospacing="1" w:line="240" w:lineRule="auto"/>
        <w:rPr>
          <w:lang w:val="en-GB"/>
          <w:rPrChange w:id="2909" w:author="Arnauld Desprets" w:date="2020-04-07T08:45:00Z">
            <w:rPr/>
          </w:rPrChange>
        </w:rPr>
      </w:pPr>
      <w:r w:rsidRPr="00A46BE2">
        <w:rPr>
          <w:lang w:val="en-GB"/>
          <w:rPrChange w:id="2910" w:author="Arnauld Desprets" w:date="2020-04-07T08:45:00Z">
            <w:rPr/>
          </w:rPrChange>
        </w:rPr>
        <w:t>Send the Access Code to get the Access Token Request</w:t>
      </w:r>
    </w:p>
    <w:p w14:paraId="424357DD" w14:textId="77777777" w:rsidR="00D0102B" w:rsidRPr="00A46BE2" w:rsidRDefault="00D0102B" w:rsidP="00D0102B">
      <w:pPr>
        <w:pStyle w:val="HTMLPreformatted"/>
        <w:rPr>
          <w:rStyle w:val="HTMLCode"/>
          <w:lang w:val="en-GB"/>
          <w:rPrChange w:id="2911" w:author="Arnauld Desprets" w:date="2020-04-07T08:45:00Z">
            <w:rPr>
              <w:rStyle w:val="HTMLCode"/>
            </w:rPr>
          </w:rPrChange>
        </w:rPr>
      </w:pPr>
      <w:r w:rsidRPr="00A46BE2">
        <w:rPr>
          <w:rStyle w:val="HTMLCode"/>
          <w:lang w:val="en-GB"/>
          <w:rPrChange w:id="2912" w:author="Arnauld Desprets" w:date="2020-04-07T08:45:00Z">
            <w:rPr>
              <w:rStyle w:val="HTMLCode"/>
            </w:rPr>
          </w:rPrChange>
        </w:rPr>
        <w:t>POST /org1/integration/</w:t>
      </w:r>
      <w:proofErr w:type="spellStart"/>
      <w:r w:rsidRPr="00A46BE2">
        <w:rPr>
          <w:rStyle w:val="HTMLCode"/>
          <w:lang w:val="en-GB"/>
          <w:rPrChange w:id="2913" w:author="Arnauld Desprets" w:date="2020-04-07T08:45:00Z">
            <w:rPr>
              <w:rStyle w:val="HTMLCode"/>
            </w:rPr>
          </w:rPrChange>
        </w:rPr>
        <w:t>mainprovideroa</w:t>
      </w:r>
      <w:proofErr w:type="spellEnd"/>
      <w:r w:rsidRPr="00A46BE2">
        <w:rPr>
          <w:rStyle w:val="HTMLCode"/>
          <w:lang w:val="en-GB"/>
          <w:rPrChange w:id="2914" w:author="Arnauld Desprets" w:date="2020-04-07T08:45:00Z">
            <w:rPr>
              <w:rStyle w:val="HTMLCode"/>
            </w:rPr>
          </w:rPrChange>
        </w:rPr>
        <w:t>/oauth2/token HTTP/1.1</w:t>
      </w:r>
    </w:p>
    <w:p w14:paraId="2C8E7F0B" w14:textId="77777777" w:rsidR="00D0102B" w:rsidRPr="00A46BE2" w:rsidRDefault="00D0102B" w:rsidP="00D0102B">
      <w:pPr>
        <w:pStyle w:val="HTMLPreformatted"/>
        <w:rPr>
          <w:rStyle w:val="HTMLCode"/>
          <w:lang w:val="en-GB"/>
          <w:rPrChange w:id="2915" w:author="Arnauld Desprets" w:date="2020-04-07T08:45:00Z">
            <w:rPr>
              <w:rStyle w:val="HTMLCode"/>
            </w:rPr>
          </w:rPrChange>
        </w:rPr>
      </w:pPr>
      <w:r w:rsidRPr="00A46BE2">
        <w:rPr>
          <w:rStyle w:val="HTMLCode"/>
          <w:lang w:val="en-GB"/>
          <w:rPrChange w:id="2916" w:author="Arnauld Desprets" w:date="2020-04-07T08:45:00Z">
            <w:rPr>
              <w:rStyle w:val="HTMLCode"/>
            </w:rPr>
          </w:rPrChange>
        </w:rPr>
        <w:t>Accept: application/json</w:t>
      </w:r>
    </w:p>
    <w:p w14:paraId="71ACA6F4" w14:textId="77777777" w:rsidR="00D0102B" w:rsidRPr="00A46BE2" w:rsidRDefault="00D0102B" w:rsidP="00D0102B">
      <w:pPr>
        <w:pStyle w:val="HTMLPreformatted"/>
        <w:rPr>
          <w:rStyle w:val="HTMLCode"/>
          <w:lang w:val="en-GB"/>
          <w:rPrChange w:id="2917" w:author="Arnauld Desprets" w:date="2020-04-07T08:45:00Z">
            <w:rPr>
              <w:rStyle w:val="HTMLCode"/>
            </w:rPr>
          </w:rPrChange>
        </w:rPr>
      </w:pPr>
      <w:r w:rsidRPr="00A46BE2">
        <w:rPr>
          <w:rStyle w:val="HTMLCode"/>
          <w:lang w:val="en-GB"/>
          <w:rPrChange w:id="2918" w:author="Arnauld Desprets" w:date="2020-04-07T08:45:00Z">
            <w:rPr>
              <w:rStyle w:val="HTMLCode"/>
            </w:rPr>
          </w:rPrChange>
        </w:rPr>
        <w:t>Postman-Token: cadf4de6-713a-4741-ae42-e49c2a6552ff</w:t>
      </w:r>
    </w:p>
    <w:p w14:paraId="078DD64E" w14:textId="77777777" w:rsidR="00D0102B" w:rsidRPr="00A46BE2" w:rsidRDefault="00D0102B" w:rsidP="00D0102B">
      <w:pPr>
        <w:pStyle w:val="HTMLPreformatted"/>
        <w:rPr>
          <w:rStyle w:val="HTMLCode"/>
          <w:lang w:val="en-GB"/>
          <w:rPrChange w:id="2919" w:author="Arnauld Desprets" w:date="2020-04-07T08:45:00Z">
            <w:rPr>
              <w:rStyle w:val="HTMLCode"/>
            </w:rPr>
          </w:rPrChange>
        </w:rPr>
      </w:pPr>
      <w:r w:rsidRPr="00A46BE2">
        <w:rPr>
          <w:rStyle w:val="HTMLCode"/>
          <w:lang w:val="en-GB"/>
          <w:rPrChange w:id="2920" w:author="Arnauld Desprets" w:date="2020-04-07T08:45:00Z">
            <w:rPr>
              <w:rStyle w:val="HTMLCode"/>
            </w:rPr>
          </w:rPrChange>
        </w:rPr>
        <w:t>Content-Type: application/x-www-form-urlencoded</w:t>
      </w:r>
    </w:p>
    <w:p w14:paraId="676324F5" w14:textId="77777777" w:rsidR="00D0102B" w:rsidRPr="00A46BE2" w:rsidRDefault="00D0102B" w:rsidP="00D0102B">
      <w:pPr>
        <w:pStyle w:val="HTMLPreformatted"/>
        <w:rPr>
          <w:rStyle w:val="HTMLCode"/>
          <w:lang w:val="en-GB"/>
          <w:rPrChange w:id="2921" w:author="Arnauld Desprets" w:date="2020-04-07T08:45:00Z">
            <w:rPr>
              <w:rStyle w:val="HTMLCode"/>
            </w:rPr>
          </w:rPrChange>
        </w:rPr>
      </w:pPr>
      <w:r w:rsidRPr="00A46BE2">
        <w:rPr>
          <w:rStyle w:val="HTMLCode"/>
          <w:lang w:val="en-GB"/>
          <w:rPrChange w:id="2922" w:author="Arnauld Desprets" w:date="2020-04-07T08:45:00Z">
            <w:rPr>
              <w:rStyle w:val="HTMLCode"/>
            </w:rPr>
          </w:rPrChange>
        </w:rPr>
        <w:t>grant_type=authorization_code&amp;client_id=421223e773f237c5231842102660896e&amp;client_secret=556a75ce26097f96ea281ed47c1cf2e7&amp;code=AAIANrOjEOMYqicDr7MkV3khttTEMasEphtiBZz3ieiYXj2qmFToG6mH6MtUvmnceAlbNhFtlHEBsgSrV8Z3otBRXMOXuGg7V-</w:t>
      </w:r>
      <w:r w:rsidRPr="00A46BE2">
        <w:rPr>
          <w:rStyle w:val="HTMLCode"/>
          <w:lang w:val="en-GB"/>
          <w:rPrChange w:id="2923" w:author="Arnauld Desprets" w:date="2020-04-07T08:45:00Z">
            <w:rPr>
              <w:rStyle w:val="HTMLCode"/>
            </w:rPr>
          </w:rPrChange>
        </w:rPr>
        <w:lastRenderedPageBreak/>
        <w:t>F_DCy13V1dbg&amp;redirect_uri=https%3A%2F%2Fwww.getpostman.com%2Foauth2%2Fcallback&amp;scope=details%20openid</w:t>
      </w:r>
    </w:p>
    <w:p w14:paraId="618DB4CD" w14:textId="77777777" w:rsidR="00D0102B" w:rsidRPr="00A46BE2" w:rsidRDefault="00D0102B" w:rsidP="00D0102B">
      <w:pPr>
        <w:pStyle w:val="NormalWeb"/>
        <w:rPr>
          <w:lang w:val="en-GB"/>
          <w:rPrChange w:id="2924" w:author="Arnauld Desprets" w:date="2020-04-07T08:45:00Z">
            <w:rPr/>
          </w:rPrChange>
        </w:rPr>
      </w:pPr>
      <w:r w:rsidRPr="00A46BE2">
        <w:rPr>
          <w:lang w:val="en-GB"/>
          <w:rPrChange w:id="2925" w:author="Arnauld Desprets" w:date="2020-04-07T08:45:00Z">
            <w:rPr/>
          </w:rPrChange>
        </w:rPr>
        <w:t>Response</w:t>
      </w:r>
    </w:p>
    <w:p w14:paraId="145E0899" w14:textId="77777777" w:rsidR="00D0102B" w:rsidRPr="00A46BE2" w:rsidRDefault="00D0102B" w:rsidP="00D0102B">
      <w:pPr>
        <w:pStyle w:val="HTMLPreformatted"/>
        <w:rPr>
          <w:rStyle w:val="HTMLCode"/>
          <w:lang w:val="en-GB"/>
          <w:rPrChange w:id="2926" w:author="Arnauld Desprets" w:date="2020-04-07T08:45:00Z">
            <w:rPr>
              <w:rStyle w:val="HTMLCode"/>
            </w:rPr>
          </w:rPrChange>
        </w:rPr>
      </w:pPr>
      <w:r w:rsidRPr="00A46BE2">
        <w:rPr>
          <w:rStyle w:val="HTMLCode"/>
          <w:lang w:val="en-GB"/>
          <w:rPrChange w:id="2927" w:author="Arnauld Desprets" w:date="2020-04-07T08:45:00Z">
            <w:rPr>
              <w:rStyle w:val="HTMLCode"/>
            </w:rPr>
          </w:rPrChange>
        </w:rPr>
        <w:t>HTTP/1.1 200 OK</w:t>
      </w:r>
    </w:p>
    <w:p w14:paraId="767C8D2D" w14:textId="77777777" w:rsidR="00D0102B" w:rsidRPr="00A46BE2" w:rsidRDefault="00D0102B" w:rsidP="00D0102B">
      <w:pPr>
        <w:pStyle w:val="HTMLPreformatted"/>
        <w:rPr>
          <w:rStyle w:val="HTMLCode"/>
          <w:lang w:val="en-GB"/>
          <w:rPrChange w:id="2928" w:author="Arnauld Desprets" w:date="2020-04-07T08:45:00Z">
            <w:rPr>
              <w:rStyle w:val="HTMLCode"/>
            </w:rPr>
          </w:rPrChange>
        </w:rPr>
      </w:pPr>
      <w:r w:rsidRPr="00A46BE2">
        <w:rPr>
          <w:rStyle w:val="HTMLCode"/>
          <w:lang w:val="en-GB"/>
          <w:rPrChange w:id="2929" w:author="Arnauld Desprets" w:date="2020-04-07T08:45:00Z">
            <w:rPr>
              <w:rStyle w:val="HTMLCode"/>
            </w:rPr>
          </w:rPrChange>
        </w:rPr>
        <w:t>X-RateLimit-Limit: name=default,</w:t>
      </w:r>
      <w:proofErr w:type="gramStart"/>
      <w:r w:rsidRPr="00A46BE2">
        <w:rPr>
          <w:rStyle w:val="HTMLCode"/>
          <w:lang w:val="en-GB"/>
          <w:rPrChange w:id="2930" w:author="Arnauld Desprets" w:date="2020-04-07T08:45:00Z">
            <w:rPr>
              <w:rStyle w:val="HTMLCode"/>
            </w:rPr>
          </w:rPrChange>
        </w:rPr>
        <w:t>100;</w:t>
      </w:r>
      <w:proofErr w:type="gramEnd"/>
    </w:p>
    <w:p w14:paraId="2340EF03" w14:textId="77777777" w:rsidR="00D0102B" w:rsidRPr="00A46BE2" w:rsidRDefault="00D0102B" w:rsidP="00D0102B">
      <w:pPr>
        <w:pStyle w:val="HTMLPreformatted"/>
        <w:rPr>
          <w:rStyle w:val="HTMLCode"/>
          <w:lang w:val="en-GB"/>
          <w:rPrChange w:id="2931" w:author="Arnauld Desprets" w:date="2020-04-07T08:45:00Z">
            <w:rPr>
              <w:rStyle w:val="HTMLCode"/>
            </w:rPr>
          </w:rPrChange>
        </w:rPr>
      </w:pPr>
      <w:r w:rsidRPr="00A46BE2">
        <w:rPr>
          <w:rStyle w:val="HTMLCode"/>
          <w:lang w:val="en-GB"/>
          <w:rPrChange w:id="2932" w:author="Arnauld Desprets" w:date="2020-04-07T08:45:00Z">
            <w:rPr>
              <w:rStyle w:val="HTMLCode"/>
            </w:rPr>
          </w:rPrChange>
        </w:rPr>
        <w:t>X-RateLimit-Remaining: name=default,</w:t>
      </w:r>
      <w:proofErr w:type="gramStart"/>
      <w:r w:rsidRPr="00A46BE2">
        <w:rPr>
          <w:rStyle w:val="HTMLCode"/>
          <w:lang w:val="en-GB"/>
          <w:rPrChange w:id="2933" w:author="Arnauld Desprets" w:date="2020-04-07T08:45:00Z">
            <w:rPr>
              <w:rStyle w:val="HTMLCode"/>
            </w:rPr>
          </w:rPrChange>
        </w:rPr>
        <w:t>81;</w:t>
      </w:r>
      <w:proofErr w:type="gramEnd"/>
    </w:p>
    <w:p w14:paraId="0D1DFCB7" w14:textId="77777777" w:rsidR="00D0102B" w:rsidRPr="00A46BE2" w:rsidRDefault="00D0102B" w:rsidP="00D0102B">
      <w:pPr>
        <w:pStyle w:val="HTMLPreformatted"/>
        <w:rPr>
          <w:rStyle w:val="HTMLCode"/>
          <w:lang w:val="en-GB"/>
          <w:rPrChange w:id="2934" w:author="Arnauld Desprets" w:date="2020-04-07T08:45:00Z">
            <w:rPr>
              <w:rStyle w:val="HTMLCode"/>
            </w:rPr>
          </w:rPrChange>
        </w:rPr>
      </w:pPr>
      <w:r w:rsidRPr="00A46BE2">
        <w:rPr>
          <w:rStyle w:val="HTMLCode"/>
          <w:lang w:val="en-GB"/>
          <w:rPrChange w:id="2935" w:author="Arnauld Desprets" w:date="2020-04-07T08:45:00Z">
            <w:rPr>
              <w:rStyle w:val="HTMLCode"/>
            </w:rPr>
          </w:rPrChange>
        </w:rPr>
        <w:t>X-Client-IP: 10.126.64.177</w:t>
      </w:r>
    </w:p>
    <w:p w14:paraId="5274BBEA" w14:textId="77777777" w:rsidR="00D0102B" w:rsidRPr="00A46BE2" w:rsidRDefault="00D0102B" w:rsidP="00D0102B">
      <w:pPr>
        <w:pStyle w:val="HTMLPreformatted"/>
        <w:rPr>
          <w:rStyle w:val="HTMLCode"/>
          <w:lang w:val="en-GB"/>
          <w:rPrChange w:id="2936" w:author="Arnauld Desprets" w:date="2020-04-07T08:45:00Z">
            <w:rPr>
              <w:rStyle w:val="HTMLCode"/>
            </w:rPr>
          </w:rPrChange>
        </w:rPr>
      </w:pPr>
      <w:r w:rsidRPr="00A46BE2">
        <w:rPr>
          <w:rStyle w:val="HTMLCode"/>
          <w:lang w:val="en-GB"/>
          <w:rPrChange w:id="2937" w:author="Arnauld Desprets" w:date="2020-04-07T08:45:00Z">
            <w:rPr>
              <w:rStyle w:val="HTMLCode"/>
            </w:rPr>
          </w:rPrChange>
        </w:rPr>
        <w:t>X-Global-Transaction-ID: 6fc036bd5e876d7200066931</w:t>
      </w:r>
    </w:p>
    <w:p w14:paraId="6359EC21" w14:textId="77777777" w:rsidR="00D0102B" w:rsidRPr="00A46BE2" w:rsidRDefault="00D0102B" w:rsidP="00D0102B">
      <w:pPr>
        <w:pStyle w:val="HTMLPreformatted"/>
        <w:rPr>
          <w:rStyle w:val="HTMLCode"/>
          <w:lang w:val="en-GB"/>
          <w:rPrChange w:id="2938" w:author="Arnauld Desprets" w:date="2020-04-07T08:45:00Z">
            <w:rPr>
              <w:rStyle w:val="HTMLCode"/>
            </w:rPr>
          </w:rPrChange>
        </w:rPr>
      </w:pPr>
      <w:r w:rsidRPr="00A46BE2">
        <w:rPr>
          <w:rStyle w:val="HTMLCode"/>
          <w:lang w:val="en-GB"/>
          <w:rPrChange w:id="2939" w:author="Arnauld Desprets" w:date="2020-04-07T08:45:00Z">
            <w:rPr>
              <w:rStyle w:val="HTMLCode"/>
            </w:rPr>
          </w:rPrChange>
        </w:rPr>
        <w:t>Content-Type: application/json</w:t>
      </w:r>
    </w:p>
    <w:p w14:paraId="0BC48BF4" w14:textId="77777777" w:rsidR="00D0102B" w:rsidRPr="00A46BE2" w:rsidRDefault="00D0102B" w:rsidP="00D0102B">
      <w:pPr>
        <w:pStyle w:val="HTMLPreformatted"/>
        <w:rPr>
          <w:rStyle w:val="HTMLCode"/>
          <w:lang w:val="en-GB"/>
          <w:rPrChange w:id="2940" w:author="Arnauld Desprets" w:date="2020-04-07T08:45:00Z">
            <w:rPr>
              <w:rStyle w:val="HTMLCode"/>
            </w:rPr>
          </w:rPrChange>
        </w:rPr>
      </w:pPr>
      <w:r w:rsidRPr="00A46BE2">
        <w:rPr>
          <w:rStyle w:val="HTMLCode"/>
          <w:lang w:val="en-GB"/>
          <w:rPrChange w:id="2941" w:author="Arnauld Desprets" w:date="2020-04-07T08:45:00Z">
            <w:rPr>
              <w:rStyle w:val="HTMLCode"/>
            </w:rPr>
          </w:rPrChange>
        </w:rPr>
        <w:t>{</w:t>
      </w:r>
    </w:p>
    <w:p w14:paraId="0E39BA94" w14:textId="77777777" w:rsidR="00D0102B" w:rsidRPr="00A46BE2" w:rsidRDefault="00D0102B" w:rsidP="00D0102B">
      <w:pPr>
        <w:pStyle w:val="HTMLPreformatted"/>
        <w:rPr>
          <w:rStyle w:val="HTMLCode"/>
          <w:lang w:val="en-GB"/>
          <w:rPrChange w:id="2942" w:author="Arnauld Desprets" w:date="2020-04-07T08:45:00Z">
            <w:rPr>
              <w:rStyle w:val="HTMLCode"/>
            </w:rPr>
          </w:rPrChange>
        </w:rPr>
      </w:pPr>
      <w:r w:rsidRPr="00A46BE2">
        <w:rPr>
          <w:rStyle w:val="HTMLCode"/>
          <w:lang w:val="en-GB"/>
          <w:rPrChange w:id="2943" w:author="Arnauld Desprets" w:date="2020-04-07T08:45:00Z">
            <w:rPr>
              <w:rStyle w:val="HTMLCode"/>
            </w:rPr>
          </w:rPrChange>
        </w:rPr>
        <w:tab/>
        <w:t>"token_type": "Bearer",</w:t>
      </w:r>
    </w:p>
    <w:p w14:paraId="57B77650" w14:textId="77777777" w:rsidR="00D0102B" w:rsidRPr="00A46BE2" w:rsidRDefault="00D0102B" w:rsidP="00D0102B">
      <w:pPr>
        <w:pStyle w:val="HTMLPreformatted"/>
        <w:rPr>
          <w:rStyle w:val="HTMLCode"/>
          <w:lang w:val="en-GB"/>
          <w:rPrChange w:id="2944" w:author="Arnauld Desprets" w:date="2020-04-07T08:45:00Z">
            <w:rPr>
              <w:rStyle w:val="HTMLCode"/>
            </w:rPr>
          </w:rPrChange>
        </w:rPr>
      </w:pPr>
      <w:r w:rsidRPr="00A46BE2">
        <w:rPr>
          <w:rStyle w:val="HTMLCode"/>
          <w:lang w:val="en-GB"/>
          <w:rPrChange w:id="2945" w:author="Arnauld Desprets" w:date="2020-04-07T08:45:00Z">
            <w:rPr>
              <w:rStyle w:val="HTMLCode"/>
            </w:rPr>
          </w:rPrChange>
        </w:rPr>
        <w:tab/>
        <w:t>"access_token": "AAIgNDIxMjIzZTc3M2YyMzdjNTIzMTg0MjEwMjY2MDg5NmVqjyeCu56Y1cVo_QEk0y4MR4WNBR8Zmq3RKEWsp4J89lQ5qyEYWzTaFN9mYWNJt26o_NIYWWElfl3OMliuc5hDgDhEVV6LOYlKnaBvuHJH5w",</w:t>
      </w:r>
    </w:p>
    <w:p w14:paraId="3442BDE5" w14:textId="77777777" w:rsidR="00D0102B" w:rsidRPr="00A46BE2" w:rsidRDefault="00D0102B" w:rsidP="00D0102B">
      <w:pPr>
        <w:pStyle w:val="HTMLPreformatted"/>
        <w:rPr>
          <w:rStyle w:val="HTMLCode"/>
          <w:lang w:val="en-GB"/>
          <w:rPrChange w:id="2946" w:author="Arnauld Desprets" w:date="2020-04-07T08:45:00Z">
            <w:rPr>
              <w:rStyle w:val="HTMLCode"/>
            </w:rPr>
          </w:rPrChange>
        </w:rPr>
      </w:pPr>
      <w:r w:rsidRPr="00A46BE2">
        <w:rPr>
          <w:rStyle w:val="HTMLCode"/>
          <w:lang w:val="en-GB"/>
          <w:rPrChange w:id="2947" w:author="Arnauld Desprets" w:date="2020-04-07T08:45:00Z">
            <w:rPr>
              <w:rStyle w:val="HTMLCode"/>
            </w:rPr>
          </w:rPrChange>
        </w:rPr>
        <w:tab/>
        <w:t>"scope": "details openid",</w:t>
      </w:r>
    </w:p>
    <w:p w14:paraId="7F7BC411" w14:textId="77777777" w:rsidR="00D0102B" w:rsidRPr="00A46BE2" w:rsidRDefault="00D0102B" w:rsidP="00D0102B">
      <w:pPr>
        <w:pStyle w:val="HTMLPreformatted"/>
        <w:rPr>
          <w:rStyle w:val="HTMLCode"/>
          <w:lang w:val="en-GB"/>
          <w:rPrChange w:id="2948" w:author="Arnauld Desprets" w:date="2020-04-07T08:45:00Z">
            <w:rPr>
              <w:rStyle w:val="HTMLCode"/>
            </w:rPr>
          </w:rPrChange>
        </w:rPr>
      </w:pPr>
      <w:r w:rsidRPr="00A46BE2">
        <w:rPr>
          <w:rStyle w:val="HTMLCode"/>
          <w:lang w:val="en-GB"/>
          <w:rPrChange w:id="2949" w:author="Arnauld Desprets" w:date="2020-04-07T08:45:00Z">
            <w:rPr>
              <w:rStyle w:val="HTMLCode"/>
            </w:rPr>
          </w:rPrChange>
        </w:rPr>
        <w:tab/>
        <w:t>"expires_in": 3600,</w:t>
      </w:r>
    </w:p>
    <w:p w14:paraId="4A1DC420" w14:textId="77777777" w:rsidR="00D0102B" w:rsidRPr="00A46BE2" w:rsidRDefault="00D0102B" w:rsidP="00D0102B">
      <w:pPr>
        <w:pStyle w:val="HTMLPreformatted"/>
        <w:rPr>
          <w:rStyle w:val="HTMLCode"/>
          <w:lang w:val="en-GB"/>
          <w:rPrChange w:id="2950" w:author="Arnauld Desprets" w:date="2020-04-07T08:45:00Z">
            <w:rPr>
              <w:rStyle w:val="HTMLCode"/>
            </w:rPr>
          </w:rPrChange>
        </w:rPr>
      </w:pPr>
      <w:r w:rsidRPr="00A46BE2">
        <w:rPr>
          <w:rStyle w:val="HTMLCode"/>
          <w:lang w:val="en-GB"/>
          <w:rPrChange w:id="2951" w:author="Arnauld Desprets" w:date="2020-04-07T08:45:00Z">
            <w:rPr>
              <w:rStyle w:val="HTMLCode"/>
            </w:rPr>
          </w:rPrChange>
        </w:rPr>
        <w:tab/>
        <w:t>"consented_on": 1585933682,</w:t>
      </w:r>
    </w:p>
    <w:p w14:paraId="72F9D484" w14:textId="77777777" w:rsidR="00D0102B" w:rsidRPr="00A46BE2" w:rsidRDefault="00D0102B" w:rsidP="00D0102B">
      <w:pPr>
        <w:pStyle w:val="HTMLPreformatted"/>
        <w:rPr>
          <w:rStyle w:val="HTMLCode"/>
          <w:lang w:val="en-GB"/>
          <w:rPrChange w:id="2952" w:author="Arnauld Desprets" w:date="2020-04-07T08:45:00Z">
            <w:rPr>
              <w:rStyle w:val="HTMLCode"/>
            </w:rPr>
          </w:rPrChange>
        </w:rPr>
      </w:pPr>
      <w:r w:rsidRPr="00A46BE2">
        <w:rPr>
          <w:rStyle w:val="HTMLCode"/>
          <w:lang w:val="en-GB"/>
          <w:rPrChange w:id="2953" w:author="Arnauld Desprets" w:date="2020-04-07T08:45:00Z">
            <w:rPr>
              <w:rStyle w:val="HTMLCode"/>
            </w:rPr>
          </w:rPrChange>
        </w:rPr>
        <w:tab/>
        <w:t>"refresh_token": "AAIZ_fOxRAPcGz8CHCEDTfcGoNMICMj8I-NpcMtiHmeBbtmOsDWNPGD8LhlRq3t6ESqleJgcVogHd7oaDohU0tRBLpW_r-bE6H1B1iXhftWi6FTeHGvtfq2nINWhcRUHn4s",</w:t>
      </w:r>
    </w:p>
    <w:p w14:paraId="755AC46F" w14:textId="77777777" w:rsidR="00D0102B" w:rsidRPr="00A46BE2" w:rsidRDefault="00D0102B" w:rsidP="00D0102B">
      <w:pPr>
        <w:pStyle w:val="HTMLPreformatted"/>
        <w:rPr>
          <w:rStyle w:val="HTMLCode"/>
          <w:lang w:val="en-GB"/>
          <w:rPrChange w:id="2954" w:author="Arnauld Desprets" w:date="2020-04-07T08:45:00Z">
            <w:rPr>
              <w:rStyle w:val="HTMLCode"/>
            </w:rPr>
          </w:rPrChange>
        </w:rPr>
      </w:pPr>
      <w:r w:rsidRPr="00A46BE2">
        <w:rPr>
          <w:rStyle w:val="HTMLCode"/>
          <w:lang w:val="en-GB"/>
          <w:rPrChange w:id="2955" w:author="Arnauld Desprets" w:date="2020-04-07T08:45:00Z">
            <w:rPr>
              <w:rStyle w:val="HTMLCode"/>
            </w:rPr>
          </w:rPrChange>
        </w:rPr>
        <w:tab/>
        <w:t>"</w:t>
      </w:r>
      <w:proofErr w:type="spellStart"/>
      <w:r w:rsidRPr="00A46BE2">
        <w:rPr>
          <w:rStyle w:val="HTMLCode"/>
          <w:lang w:val="en-GB"/>
          <w:rPrChange w:id="2956" w:author="Arnauld Desprets" w:date="2020-04-07T08:45:00Z">
            <w:rPr>
              <w:rStyle w:val="HTMLCode"/>
            </w:rPr>
          </w:rPrChange>
        </w:rPr>
        <w:t>refresh_token_expires_in</w:t>
      </w:r>
      <w:proofErr w:type="spellEnd"/>
      <w:r w:rsidRPr="00A46BE2">
        <w:rPr>
          <w:rStyle w:val="HTMLCode"/>
          <w:lang w:val="en-GB"/>
          <w:rPrChange w:id="2957" w:author="Arnauld Desprets" w:date="2020-04-07T08:45:00Z">
            <w:rPr>
              <w:rStyle w:val="HTMLCode"/>
            </w:rPr>
          </w:rPrChange>
        </w:rPr>
        <w:t>": 2682000,</w:t>
      </w:r>
    </w:p>
    <w:p w14:paraId="362ED986" w14:textId="77777777" w:rsidR="00D0102B" w:rsidRPr="00A46BE2" w:rsidRDefault="00D0102B" w:rsidP="00D0102B">
      <w:pPr>
        <w:pStyle w:val="HTMLPreformatted"/>
        <w:rPr>
          <w:rStyle w:val="HTMLCode"/>
          <w:lang w:val="en-GB"/>
          <w:rPrChange w:id="2958" w:author="Arnauld Desprets" w:date="2020-04-07T08:45:00Z">
            <w:rPr>
              <w:rStyle w:val="HTMLCode"/>
            </w:rPr>
          </w:rPrChange>
        </w:rPr>
      </w:pPr>
      <w:r w:rsidRPr="00A46BE2">
        <w:rPr>
          <w:rStyle w:val="HTMLCode"/>
          <w:lang w:val="en-GB"/>
          <w:rPrChange w:id="2959" w:author="Arnauld Desprets" w:date="2020-04-07T08:45:00Z">
            <w:rPr>
              <w:rStyle w:val="HTMLCode"/>
            </w:rPr>
          </w:rPrChange>
        </w:rPr>
        <w:tab/>
        <w:t>"id_token": "eyJraWQiOiJteXNpZ25rZXkiLCJhbGciOiJIUzI1NiJ9.eyJqdGkiOiJmNDUwMzIwOS00OTI3LTQ0NDgtODdjMy1iZDM2YzA2ZjMyZjgiLCJpc3MiOiJJQk0gQVBJQ29ubmVjdCBBcyBPQXV0aCBhbmQgT0lEQyBQcm92aWRlciIsInN1YiI6ImZvbyIsImF1ZCI6IjQyMTIyM2U3NzNmMjM3YzUyMzE4NDIxMDI2NjA4OTZlIiwiZXhwIjoxNTg1OTM3MjgyLCJpYXQiOjE1ODU5MzM2ODIsImF0X2hhc2giOiJVV3p4aW1NeTNZRzJHOFhQd0xGbFV3In0.oa845Xm9hN8F0e1Vaij_Xys0riGdkCV-7Q_PAM1E_zM"</w:t>
      </w:r>
    </w:p>
    <w:p w14:paraId="3E5BC59E" w14:textId="77777777" w:rsidR="00D0102B" w:rsidRPr="00A46BE2" w:rsidRDefault="00D0102B" w:rsidP="00D0102B">
      <w:pPr>
        <w:pStyle w:val="HTMLPreformatted"/>
        <w:rPr>
          <w:rStyle w:val="HTMLCode"/>
          <w:lang w:val="en-GB"/>
          <w:rPrChange w:id="2960" w:author="Arnauld Desprets" w:date="2020-04-07T08:45:00Z">
            <w:rPr>
              <w:rStyle w:val="HTMLCode"/>
            </w:rPr>
          </w:rPrChange>
        </w:rPr>
      </w:pPr>
      <w:r w:rsidRPr="00A46BE2">
        <w:rPr>
          <w:rStyle w:val="HTMLCode"/>
          <w:lang w:val="en-GB"/>
          <w:rPrChange w:id="2961" w:author="Arnauld Desprets" w:date="2020-04-07T08:45:00Z">
            <w:rPr>
              <w:rStyle w:val="HTMLCode"/>
            </w:rPr>
          </w:rPrChange>
        </w:rPr>
        <w:t>}</w:t>
      </w:r>
    </w:p>
    <w:p w14:paraId="61B9135E" w14:textId="77777777" w:rsidR="00D0102B" w:rsidRPr="00A46BE2" w:rsidRDefault="00D0102B" w:rsidP="00D0102B">
      <w:pPr>
        <w:pStyle w:val="Heading3"/>
        <w:rPr>
          <w:lang w:val="en-GB"/>
          <w:rPrChange w:id="2962" w:author="Arnauld Desprets" w:date="2020-04-07T08:45:00Z">
            <w:rPr/>
          </w:rPrChange>
        </w:rPr>
      </w:pPr>
      <w:r w:rsidRPr="00A46BE2">
        <w:rPr>
          <w:lang w:val="en-GB"/>
          <w:rPrChange w:id="2963" w:author="Arnauld Desprets" w:date="2020-04-07T08:45:00Z">
            <w:rPr/>
          </w:rPrChange>
        </w:rPr>
        <w:t>Using the Developer portal</w:t>
      </w:r>
    </w:p>
    <w:p w14:paraId="1428D63E" w14:textId="58037646" w:rsidR="00D0102B" w:rsidRPr="00A46BE2" w:rsidRDefault="00D0102B" w:rsidP="00D0102B">
      <w:pPr>
        <w:pStyle w:val="NormalWeb"/>
        <w:rPr>
          <w:lang w:val="en-GB"/>
          <w:rPrChange w:id="2964" w:author="Arnauld Desprets" w:date="2020-04-07T08:45:00Z">
            <w:rPr/>
          </w:rPrChange>
        </w:rPr>
      </w:pPr>
      <w:r w:rsidRPr="00A46BE2">
        <w:rPr>
          <w:lang w:val="en-GB"/>
          <w:rPrChange w:id="2965" w:author="Arnauld Desprets" w:date="2020-04-07T08:45:00Z">
            <w:rPr/>
          </w:rPrChange>
        </w:rPr>
        <w:t xml:space="preserve">You get the </w:t>
      </w:r>
      <w:del w:id="2966" w:author="Arnauld Desprets" w:date="2020-04-07T08:59:00Z">
        <w:r w:rsidRPr="00A46BE2" w:rsidDel="007E01FF">
          <w:rPr>
            <w:lang w:val="en-GB"/>
            <w:rPrChange w:id="2967" w:author="Arnauld Desprets" w:date="2020-04-07T08:45:00Z">
              <w:rPr/>
            </w:rPrChange>
          </w:rPr>
          <w:delText>Acccess</w:delText>
        </w:r>
      </w:del>
      <w:ins w:id="2968" w:author="Arnauld Desprets" w:date="2020-04-07T08:59:00Z">
        <w:r w:rsidR="007E01FF" w:rsidRPr="007E01FF">
          <w:rPr>
            <w:lang w:val="en-GB"/>
          </w:rPr>
          <w:t>Access</w:t>
        </w:r>
      </w:ins>
      <w:r w:rsidRPr="00A46BE2">
        <w:rPr>
          <w:lang w:val="en-GB"/>
          <w:rPrChange w:id="2969" w:author="Arnauld Desprets" w:date="2020-04-07T08:45:00Z">
            <w:rPr/>
          </w:rPrChange>
        </w:rPr>
        <w:t xml:space="preserve"> Token directly using curl or Postman. In my case, I use Postman to get the Access Token. We select the </w:t>
      </w:r>
      <w:proofErr w:type="spellStart"/>
      <w:r w:rsidRPr="00A46BE2">
        <w:rPr>
          <w:lang w:val="en-GB"/>
          <w:rPrChange w:id="2970" w:author="Arnauld Desprets" w:date="2020-04-07T08:45:00Z">
            <w:rPr/>
          </w:rPrChange>
        </w:rPr>
        <w:t>MyMobile</w:t>
      </w:r>
      <w:del w:id="2971" w:author="Arnauld Desprets" w:date="2020-04-07T08:59:00Z">
        <w:r w:rsidRPr="00A46BE2" w:rsidDel="007E01FF">
          <w:rPr>
            <w:lang w:val="en-GB"/>
            <w:rPrChange w:id="2972" w:author="Arnauld Desprets" w:date="2020-04-07T08:45:00Z">
              <w:rPr/>
            </w:rPrChange>
          </w:rPr>
          <w:delText xml:space="preserve"> </w:delText>
        </w:r>
      </w:del>
      <w:r w:rsidRPr="00A46BE2">
        <w:rPr>
          <w:lang w:val="en-GB"/>
          <w:rPrChange w:id="2973" w:author="Arnauld Desprets" w:date="2020-04-07T08:45:00Z">
            <w:rPr/>
          </w:rPrChange>
        </w:rPr>
        <w:t>App</w:t>
      </w:r>
      <w:proofErr w:type="spellEnd"/>
      <w:r w:rsidRPr="00A46BE2">
        <w:rPr>
          <w:lang w:val="en-GB"/>
          <w:rPrChange w:id="2974" w:author="Arnauld Desprets" w:date="2020-04-07T08:45:00Z">
            <w:rPr/>
          </w:rPrChange>
        </w:rPr>
        <w:t xml:space="preserve"> application, then enter the client_secret,</w:t>
      </w:r>
      <w:ins w:id="2975" w:author="Arnauld Desprets" w:date="2020-04-07T08:59:00Z">
        <w:r w:rsidR="007E01FF">
          <w:rPr>
            <w:lang w:val="en-GB"/>
          </w:rPr>
          <w:t xml:space="preserve"> </w:t>
        </w:r>
      </w:ins>
      <w:r w:rsidRPr="00A46BE2">
        <w:rPr>
          <w:lang w:val="en-GB"/>
          <w:rPrChange w:id="2976" w:author="Arnauld Desprets" w:date="2020-04-07T08:45:00Z">
            <w:rPr/>
          </w:rPrChange>
        </w:rPr>
        <w:t>and the Access Token. We click on Generate link to automatically populate the parameters needed to call the API. Then click on Send button. This invokes the FakeMagento API using the access Token as a Bearer.</w:t>
      </w:r>
    </w:p>
    <w:p w14:paraId="7DAFBADF" w14:textId="62FE4202" w:rsidR="00D0102B" w:rsidRPr="00A46BE2" w:rsidRDefault="00D0102B" w:rsidP="00D0102B">
      <w:pPr>
        <w:pStyle w:val="NormalWeb"/>
        <w:rPr>
          <w:lang w:val="en-GB"/>
          <w:rPrChange w:id="2977" w:author="Arnauld Desprets" w:date="2020-04-07T08:45:00Z">
            <w:rPr/>
          </w:rPrChange>
        </w:rPr>
      </w:pPr>
      <w:r w:rsidRPr="00A46BE2">
        <w:rPr>
          <w:noProof/>
          <w:color w:val="0000FF"/>
          <w:lang w:val="en-GB"/>
          <w:rPrChange w:id="2978" w:author="Arnauld Desprets" w:date="2020-04-07T08:45:00Z">
            <w:rPr>
              <w:noProof/>
              <w:color w:val="0000FF"/>
            </w:rPr>
          </w:rPrChange>
        </w:rPr>
        <w:lastRenderedPageBreak/>
        <w:drawing>
          <wp:inline distT="0" distB="0" distL="0" distR="0" wp14:anchorId="70D26A8E" wp14:editId="4AB02813">
            <wp:extent cx="5943600" cy="6148705"/>
            <wp:effectExtent l="0" t="0" r="0" b="4445"/>
            <wp:docPr id="63" name="Picture 63" descr="Test Using the Access Token">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est Using the Access Token">
                      <a:hlinkClick r:id="rId225" tgtFrame="&quot;_blank&quot;"/>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6148705"/>
                    </a:xfrm>
                    <a:prstGeom prst="rect">
                      <a:avLst/>
                    </a:prstGeom>
                    <a:noFill/>
                    <a:ln>
                      <a:noFill/>
                    </a:ln>
                  </pic:spPr>
                </pic:pic>
              </a:graphicData>
            </a:graphic>
          </wp:inline>
        </w:drawing>
      </w:r>
    </w:p>
    <w:p w14:paraId="59A0FF9C" w14:textId="77777777" w:rsidR="00D0102B" w:rsidRPr="00A46BE2" w:rsidRDefault="00D0102B" w:rsidP="00D0102B">
      <w:pPr>
        <w:pStyle w:val="NormalWeb"/>
        <w:rPr>
          <w:lang w:val="en-GB"/>
          <w:rPrChange w:id="2979" w:author="Arnauld Desprets" w:date="2020-04-07T08:45:00Z">
            <w:rPr/>
          </w:rPrChange>
        </w:rPr>
      </w:pPr>
      <w:r w:rsidRPr="00A46BE2">
        <w:rPr>
          <w:lang w:val="en-GB"/>
          <w:rPrChange w:id="2980" w:author="Arnauld Desprets" w:date="2020-04-07T08:45:00Z">
            <w:rPr/>
          </w:rPrChange>
        </w:rPr>
        <w:t xml:space="preserve">JSON Web Key (JWK) is specified at </w:t>
      </w:r>
      <w:r w:rsidR="00A46BE2" w:rsidRPr="00A46BE2">
        <w:rPr>
          <w:lang w:val="en-GB"/>
          <w:rPrChange w:id="2981" w:author="Arnauld Desprets" w:date="2020-04-07T08:45:00Z">
            <w:rPr/>
          </w:rPrChange>
        </w:rPr>
        <w:fldChar w:fldCharType="begin"/>
      </w:r>
      <w:r w:rsidR="00A46BE2" w:rsidRPr="00A46BE2">
        <w:rPr>
          <w:lang w:val="en-GB"/>
          <w:rPrChange w:id="2982" w:author="Arnauld Desprets" w:date="2020-04-07T08:45:00Z">
            <w:rPr/>
          </w:rPrChange>
        </w:rPr>
        <w:instrText xml:space="preserve"> HYPERLINK "https://tools.ietf.org/html/rfc7517" \o "RFC 7517 Specification" </w:instrText>
      </w:r>
      <w:r w:rsidR="00A46BE2" w:rsidRPr="00A46BE2">
        <w:rPr>
          <w:lang w:val="en-GB"/>
          <w:rPrChange w:id="2983" w:author="Arnauld Desprets" w:date="2020-04-07T08:45:00Z">
            <w:rPr/>
          </w:rPrChange>
        </w:rPr>
        <w:fldChar w:fldCharType="separate"/>
      </w:r>
      <w:r w:rsidRPr="00A46BE2">
        <w:rPr>
          <w:rStyle w:val="Hyperlink"/>
          <w:lang w:val="en-GB"/>
          <w:rPrChange w:id="2984" w:author="Arnauld Desprets" w:date="2020-04-07T08:45:00Z">
            <w:rPr>
              <w:rStyle w:val="Hyperlink"/>
            </w:rPr>
          </w:rPrChange>
        </w:rPr>
        <w:t>RFC 7517</w:t>
      </w:r>
      <w:r w:rsidR="00A46BE2" w:rsidRPr="00A46BE2">
        <w:rPr>
          <w:rStyle w:val="Hyperlink"/>
          <w:lang w:val="en-GB"/>
          <w:rPrChange w:id="2985" w:author="Arnauld Desprets" w:date="2020-04-07T08:45:00Z">
            <w:rPr>
              <w:rStyle w:val="Hyperlink"/>
            </w:rPr>
          </w:rPrChange>
        </w:rPr>
        <w:fldChar w:fldCharType="end"/>
      </w:r>
      <w:r w:rsidRPr="00A46BE2">
        <w:rPr>
          <w:lang w:val="en-GB"/>
          <w:rPrChange w:id="2986" w:author="Arnauld Desprets" w:date="2020-04-07T08:45:00Z">
            <w:rPr/>
          </w:rPrChange>
        </w:rPr>
        <w:t xml:space="preserve">. A JSON Web Key (JWK) is a JavaScript Object Notation (JSON) data structure that represents a cryptographic key. I'm using a Simple JSON Web Key generator: </w:t>
      </w:r>
      <w:r w:rsidR="00A46BE2" w:rsidRPr="00A46BE2">
        <w:rPr>
          <w:lang w:val="en-GB"/>
          <w:rPrChange w:id="2987" w:author="Arnauld Desprets" w:date="2020-04-07T08:45:00Z">
            <w:rPr/>
          </w:rPrChange>
        </w:rPr>
        <w:fldChar w:fldCharType="begin"/>
      </w:r>
      <w:r w:rsidR="00A46BE2" w:rsidRPr="00A46BE2">
        <w:rPr>
          <w:lang w:val="en-GB"/>
          <w:rPrChange w:id="2988" w:author="Arnauld Desprets" w:date="2020-04-07T08:45:00Z">
            <w:rPr/>
          </w:rPrChange>
        </w:rPr>
        <w:instrText xml:space="preserve"> HYPERLINK "https://mkjwk.org/" \o "Simple JSON Web Key generator " </w:instrText>
      </w:r>
      <w:r w:rsidR="00A46BE2" w:rsidRPr="00A46BE2">
        <w:rPr>
          <w:lang w:val="en-GB"/>
          <w:rPrChange w:id="2989" w:author="Arnauld Desprets" w:date="2020-04-07T08:45:00Z">
            <w:rPr/>
          </w:rPrChange>
        </w:rPr>
        <w:fldChar w:fldCharType="separate"/>
      </w:r>
      <w:proofErr w:type="spellStart"/>
      <w:r w:rsidRPr="00A46BE2">
        <w:rPr>
          <w:rStyle w:val="Hyperlink"/>
          <w:lang w:val="en-GB"/>
          <w:rPrChange w:id="2990" w:author="Arnauld Desprets" w:date="2020-04-07T08:45:00Z">
            <w:rPr>
              <w:rStyle w:val="Hyperlink"/>
            </w:rPr>
          </w:rPrChange>
        </w:rPr>
        <w:t>mkjwk</w:t>
      </w:r>
      <w:proofErr w:type="spellEnd"/>
      <w:r w:rsidR="00A46BE2" w:rsidRPr="00A46BE2">
        <w:rPr>
          <w:rStyle w:val="Hyperlink"/>
          <w:lang w:val="en-GB"/>
          <w:rPrChange w:id="2991" w:author="Arnauld Desprets" w:date="2020-04-07T08:45:00Z">
            <w:rPr>
              <w:rStyle w:val="Hyperlink"/>
            </w:rPr>
          </w:rPrChange>
        </w:rPr>
        <w:fldChar w:fldCharType="end"/>
      </w:r>
      <w:r w:rsidRPr="00A46BE2">
        <w:rPr>
          <w:lang w:val="en-GB"/>
          <w:rPrChange w:id="2992" w:author="Arnauld Desprets" w:date="2020-04-07T08:45:00Z">
            <w:rPr/>
          </w:rPrChange>
        </w:rPr>
        <w:t xml:space="preserve">. OIDC specification is based on the use of the idtoken which is a JSON Web Token - JWT specified at </w:t>
      </w:r>
      <w:r w:rsidR="00A46BE2" w:rsidRPr="00A46BE2">
        <w:rPr>
          <w:lang w:val="en-GB"/>
          <w:rPrChange w:id="2993" w:author="Arnauld Desprets" w:date="2020-04-07T08:45:00Z">
            <w:rPr/>
          </w:rPrChange>
        </w:rPr>
        <w:fldChar w:fldCharType="begin"/>
      </w:r>
      <w:r w:rsidR="00A46BE2" w:rsidRPr="00A46BE2">
        <w:rPr>
          <w:lang w:val="en-GB"/>
          <w:rPrChange w:id="2994" w:author="Arnauld Desprets" w:date="2020-04-07T08:45:00Z">
            <w:rPr/>
          </w:rPrChange>
        </w:rPr>
        <w:instrText xml:space="preserve"> HYPERLINK "https://tools.ietf.org/html/rfc7519" \o "RFC 7519 Specification" </w:instrText>
      </w:r>
      <w:r w:rsidR="00A46BE2" w:rsidRPr="00A46BE2">
        <w:rPr>
          <w:lang w:val="en-GB"/>
          <w:rPrChange w:id="2995" w:author="Arnauld Desprets" w:date="2020-04-07T08:45:00Z">
            <w:rPr/>
          </w:rPrChange>
        </w:rPr>
        <w:fldChar w:fldCharType="separate"/>
      </w:r>
      <w:r w:rsidRPr="00A46BE2">
        <w:rPr>
          <w:rStyle w:val="Hyperlink"/>
          <w:lang w:val="en-GB"/>
          <w:rPrChange w:id="2996" w:author="Arnauld Desprets" w:date="2020-04-07T08:45:00Z">
            <w:rPr>
              <w:rStyle w:val="Hyperlink"/>
            </w:rPr>
          </w:rPrChange>
        </w:rPr>
        <w:t>RFC 7519</w:t>
      </w:r>
      <w:r w:rsidR="00A46BE2" w:rsidRPr="00A46BE2">
        <w:rPr>
          <w:rStyle w:val="Hyperlink"/>
          <w:lang w:val="en-GB"/>
          <w:rPrChange w:id="2997" w:author="Arnauld Desprets" w:date="2020-04-07T08:45:00Z">
            <w:rPr>
              <w:rStyle w:val="Hyperlink"/>
            </w:rPr>
          </w:rPrChange>
        </w:rPr>
        <w:fldChar w:fldCharType="end"/>
      </w:r>
      <w:r w:rsidRPr="00A46BE2">
        <w:rPr>
          <w:lang w:val="en-GB"/>
          <w:rPrChange w:id="2998" w:author="Arnauld Desprets" w:date="2020-04-07T08:45:00Z">
            <w:rPr/>
          </w:rPrChange>
        </w:rPr>
        <w:t>.</w:t>
      </w:r>
    </w:p>
    <w:p w14:paraId="107AF498" w14:textId="77777777" w:rsidR="00D0102B" w:rsidRPr="00A46BE2" w:rsidRDefault="00D0102B" w:rsidP="00D0102B">
      <w:pPr>
        <w:pStyle w:val="Heading2"/>
        <w:rPr>
          <w:lang w:val="en-GB"/>
          <w:rPrChange w:id="2999" w:author="Arnauld Desprets" w:date="2020-04-07T08:45:00Z">
            <w:rPr/>
          </w:rPrChange>
        </w:rPr>
      </w:pPr>
      <w:r w:rsidRPr="00A46BE2">
        <w:rPr>
          <w:lang w:val="en-GB"/>
          <w:rPrChange w:id="3000" w:author="Arnauld Desprets" w:date="2020-04-07T08:45:00Z">
            <w:rPr/>
          </w:rPrChange>
        </w:rPr>
        <w:t>Protecting an API with OAuth - Client Credentials grant</w:t>
      </w:r>
    </w:p>
    <w:p w14:paraId="5806146E" w14:textId="77777777" w:rsidR="00D0102B" w:rsidRPr="00A46BE2" w:rsidRDefault="00D0102B" w:rsidP="00D0102B">
      <w:pPr>
        <w:pStyle w:val="Heading3"/>
        <w:rPr>
          <w:lang w:val="en-GB"/>
          <w:rPrChange w:id="3001" w:author="Arnauld Desprets" w:date="2020-04-07T08:45:00Z">
            <w:rPr/>
          </w:rPrChange>
        </w:rPr>
      </w:pPr>
      <w:r w:rsidRPr="00A46BE2">
        <w:rPr>
          <w:lang w:val="en-GB"/>
          <w:rPrChange w:id="3002" w:author="Arnauld Desprets" w:date="2020-04-07T08:45:00Z">
            <w:rPr/>
          </w:rPrChange>
        </w:rPr>
        <w:t>Protect the API with OAuth - Application</w:t>
      </w:r>
    </w:p>
    <w:p w14:paraId="7C4A960D" w14:textId="77777777" w:rsidR="00D0102B" w:rsidRPr="00A46BE2" w:rsidRDefault="00D0102B" w:rsidP="00D0102B">
      <w:pPr>
        <w:pStyle w:val="NormalWeb"/>
        <w:rPr>
          <w:lang w:val="en-GB"/>
          <w:rPrChange w:id="3003" w:author="Arnauld Desprets" w:date="2020-04-07T08:45:00Z">
            <w:rPr/>
          </w:rPrChange>
        </w:rPr>
      </w:pPr>
      <w:r w:rsidRPr="00A46BE2">
        <w:rPr>
          <w:lang w:val="en-GB"/>
          <w:rPrChange w:id="3004" w:author="Arnauld Desprets" w:date="2020-04-07T08:45:00Z">
            <w:rPr/>
          </w:rPrChange>
        </w:rPr>
        <w:lastRenderedPageBreak/>
        <w:t xml:space="preserve">Let's protect, the FakeMagento version 4.0.0 API. Click on </w:t>
      </w:r>
      <w:proofErr w:type="gramStart"/>
      <w:r w:rsidRPr="00A46BE2">
        <w:rPr>
          <w:lang w:val="en-GB"/>
          <w:rPrChange w:id="3005" w:author="Arnauld Desprets" w:date="2020-04-07T08:45:00Z">
            <w:rPr/>
          </w:rPrChange>
        </w:rPr>
        <w:t>Develop, and</w:t>
      </w:r>
      <w:proofErr w:type="gramEnd"/>
      <w:r w:rsidRPr="00A46BE2">
        <w:rPr>
          <w:lang w:val="en-GB"/>
          <w:rPrChange w:id="3006" w:author="Arnauld Desprets" w:date="2020-04-07T08:45:00Z">
            <w:rPr/>
          </w:rPrChange>
        </w:rPr>
        <w:t xml:space="preserve"> select the FakeMagento-4.0.0 API. Click on Security </w:t>
      </w:r>
      <w:proofErr w:type="gramStart"/>
      <w:r w:rsidRPr="00A46BE2">
        <w:rPr>
          <w:lang w:val="en-GB"/>
          <w:rPrChange w:id="3007" w:author="Arnauld Desprets" w:date="2020-04-07T08:45:00Z">
            <w:rPr/>
          </w:rPrChange>
        </w:rPr>
        <w:t>Definitions, and</w:t>
      </w:r>
      <w:proofErr w:type="gramEnd"/>
      <w:r w:rsidRPr="00A46BE2">
        <w:rPr>
          <w:lang w:val="en-GB"/>
          <w:rPrChange w:id="3008" w:author="Arnauld Desprets" w:date="2020-04-07T08:45:00Z">
            <w:rPr/>
          </w:rPrChange>
        </w:rPr>
        <w:t xml:space="preserve"> click on Add button. Enter:</w:t>
      </w:r>
    </w:p>
    <w:p w14:paraId="546B659C" w14:textId="2084795F" w:rsidR="00D0102B" w:rsidRPr="00A46BE2" w:rsidRDefault="00D0102B" w:rsidP="00D0102B">
      <w:pPr>
        <w:pStyle w:val="NormalWeb"/>
        <w:rPr>
          <w:lang w:val="en-GB"/>
          <w:rPrChange w:id="3009" w:author="Arnauld Desprets" w:date="2020-04-07T08:45:00Z">
            <w:rPr/>
          </w:rPrChange>
        </w:rPr>
      </w:pPr>
      <w:r w:rsidRPr="00A46BE2">
        <w:rPr>
          <w:lang w:val="en-GB"/>
          <w:rPrChange w:id="3010" w:author="Arnauld Desprets" w:date="2020-04-07T08:45:00Z">
            <w:rPr/>
          </w:rPrChange>
        </w:rPr>
        <w:t xml:space="preserve">Name: Native Application </w:t>
      </w:r>
      <w:r w:rsidRPr="00A46BE2">
        <w:rPr>
          <w:lang w:val="en-GB"/>
          <w:rPrChange w:id="3011" w:author="Arnauld Desprets" w:date="2020-04-07T08:45:00Z">
            <w:rPr/>
          </w:rPrChange>
        </w:rPr>
        <w:br/>
        <w:t xml:space="preserve">Description: Using the native OAuth provider for Application grant </w:t>
      </w:r>
      <w:r w:rsidRPr="00A46BE2">
        <w:rPr>
          <w:lang w:val="en-GB"/>
          <w:rPrChange w:id="3012" w:author="Arnauld Desprets" w:date="2020-04-07T08:45:00Z">
            <w:rPr/>
          </w:rPrChange>
        </w:rPr>
        <w:br/>
        <w:t xml:space="preserve">Select OAuth2 </w:t>
      </w:r>
      <w:r w:rsidRPr="00A46BE2">
        <w:rPr>
          <w:lang w:val="en-GB"/>
          <w:rPrChange w:id="3013" w:author="Arnauld Desprets" w:date="2020-04-07T08:45:00Z">
            <w:rPr/>
          </w:rPrChange>
        </w:rPr>
        <w:br/>
        <w:t xml:space="preserve">Select NativeProvider for the OAuth Provider </w:t>
      </w:r>
      <w:r w:rsidRPr="00A46BE2">
        <w:rPr>
          <w:lang w:val="en-GB"/>
          <w:rPrChange w:id="3014" w:author="Arnauld Desprets" w:date="2020-04-07T08:45:00Z">
            <w:rPr/>
          </w:rPrChange>
        </w:rPr>
        <w:br/>
        <w:t xml:space="preserve">Select Application for the </w:t>
      </w:r>
      <w:del w:id="3015" w:author="Arnauld Desprets" w:date="2020-04-07T08:59:00Z">
        <w:r w:rsidRPr="00A46BE2" w:rsidDel="007E01FF">
          <w:rPr>
            <w:lang w:val="en-GB"/>
            <w:rPrChange w:id="3016" w:author="Arnauld Desprets" w:date="2020-04-07T08:45:00Z">
              <w:rPr/>
            </w:rPrChange>
          </w:rPr>
          <w:delText>FLow</w:delText>
        </w:r>
      </w:del>
      <w:ins w:id="3017" w:author="Arnauld Desprets" w:date="2020-04-07T08:59:00Z">
        <w:r w:rsidR="007E01FF" w:rsidRPr="007E01FF">
          <w:rPr>
            <w:lang w:val="en-GB"/>
          </w:rPr>
          <w:t>Flow</w:t>
        </w:r>
      </w:ins>
      <w:r w:rsidRPr="00A46BE2">
        <w:rPr>
          <w:lang w:val="en-GB"/>
          <w:rPrChange w:id="3018" w:author="Arnauld Desprets" w:date="2020-04-07T08:45:00Z">
            <w:rPr/>
          </w:rPrChange>
        </w:rPr>
        <w:t xml:space="preserve"> </w:t>
      </w:r>
      <w:r w:rsidRPr="00A46BE2">
        <w:rPr>
          <w:lang w:val="en-GB"/>
          <w:rPrChange w:id="3019" w:author="Arnauld Desprets" w:date="2020-04-07T08:45:00Z">
            <w:rPr/>
          </w:rPrChange>
        </w:rPr>
        <w:br/>
        <w:t>Select details for the scopes</w:t>
      </w:r>
    </w:p>
    <w:p w14:paraId="3725F94C" w14:textId="79E0DE28" w:rsidR="00D0102B" w:rsidRPr="00A46BE2" w:rsidRDefault="00D0102B" w:rsidP="00D0102B">
      <w:pPr>
        <w:pStyle w:val="NormalWeb"/>
        <w:rPr>
          <w:lang w:val="en-GB"/>
          <w:rPrChange w:id="3020" w:author="Arnauld Desprets" w:date="2020-04-07T08:45:00Z">
            <w:rPr/>
          </w:rPrChange>
        </w:rPr>
      </w:pPr>
      <w:r w:rsidRPr="00A46BE2">
        <w:rPr>
          <w:lang w:val="en-GB"/>
          <w:rPrChange w:id="3021" w:author="Arnauld Desprets" w:date="2020-04-07T08:45:00Z">
            <w:rPr/>
          </w:rPrChange>
        </w:rPr>
        <w:lastRenderedPageBreak/>
        <w:t xml:space="preserve">Click Save button </w:t>
      </w:r>
      <w:r w:rsidRPr="00A46BE2">
        <w:rPr>
          <w:noProof/>
          <w:color w:val="0000FF"/>
          <w:lang w:val="en-GB"/>
          <w:rPrChange w:id="3022" w:author="Arnauld Desprets" w:date="2020-04-07T08:45:00Z">
            <w:rPr>
              <w:noProof/>
              <w:color w:val="0000FF"/>
            </w:rPr>
          </w:rPrChange>
        </w:rPr>
        <w:drawing>
          <wp:inline distT="0" distB="0" distL="0" distR="0" wp14:anchorId="534EC91D" wp14:editId="5A86A125">
            <wp:extent cx="5446395" cy="6305550"/>
            <wp:effectExtent l="0" t="0" r="1905" b="0"/>
            <wp:docPr id="62" name="Picture 62" descr="OAuth Application API Security Definition">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OAuth Application API Security Definition">
                      <a:hlinkClick r:id="rId227" tgtFrame="&quot;_blank&quot;"/>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46395" cy="6305550"/>
                    </a:xfrm>
                    <a:prstGeom prst="rect">
                      <a:avLst/>
                    </a:prstGeom>
                    <a:noFill/>
                    <a:ln>
                      <a:noFill/>
                    </a:ln>
                  </pic:spPr>
                </pic:pic>
              </a:graphicData>
            </a:graphic>
          </wp:inline>
        </w:drawing>
      </w:r>
    </w:p>
    <w:p w14:paraId="46D9BA77" w14:textId="77777777" w:rsidR="00D0102B" w:rsidRPr="00A46BE2" w:rsidRDefault="00D0102B" w:rsidP="00D0102B">
      <w:pPr>
        <w:pStyle w:val="NormalWeb"/>
        <w:rPr>
          <w:lang w:val="en-GB"/>
          <w:rPrChange w:id="3023" w:author="Arnauld Desprets" w:date="2020-04-07T08:45:00Z">
            <w:rPr/>
          </w:rPrChange>
        </w:rPr>
      </w:pPr>
      <w:r w:rsidRPr="00A46BE2">
        <w:rPr>
          <w:lang w:val="en-GB"/>
          <w:rPrChange w:id="3024" w:author="Arnauld Desprets" w:date="2020-04-07T08:45:00Z">
            <w:rPr/>
          </w:rPrChange>
        </w:rPr>
        <w:t>In the Security selection, select Native Application oatuh2 and the details scope.</w:t>
      </w:r>
    </w:p>
    <w:p w14:paraId="29D3499D" w14:textId="77777777" w:rsidR="00D0102B" w:rsidRPr="00A46BE2" w:rsidRDefault="00D0102B" w:rsidP="00D0102B">
      <w:pPr>
        <w:pStyle w:val="NormalWeb"/>
        <w:rPr>
          <w:lang w:val="en-GB"/>
          <w:rPrChange w:id="3025" w:author="Arnauld Desprets" w:date="2020-04-07T08:45:00Z">
            <w:rPr/>
          </w:rPrChange>
        </w:rPr>
      </w:pPr>
      <w:r w:rsidRPr="00A46BE2">
        <w:rPr>
          <w:lang w:val="en-GB"/>
          <w:rPrChange w:id="3026" w:author="Arnauld Desprets" w:date="2020-04-07T08:45:00Z">
            <w:rPr/>
          </w:rPrChange>
        </w:rPr>
        <w:t>Click Save button.</w:t>
      </w:r>
    </w:p>
    <w:p w14:paraId="29BBD278" w14:textId="6F25C080" w:rsidR="00D0102B" w:rsidRPr="00A46BE2" w:rsidRDefault="00D0102B" w:rsidP="00D0102B">
      <w:pPr>
        <w:pStyle w:val="NormalWeb"/>
        <w:rPr>
          <w:lang w:val="en-GB"/>
          <w:rPrChange w:id="3027" w:author="Arnauld Desprets" w:date="2020-04-07T08:45:00Z">
            <w:rPr/>
          </w:rPrChange>
        </w:rPr>
      </w:pPr>
      <w:r w:rsidRPr="00A46BE2">
        <w:rPr>
          <w:noProof/>
          <w:color w:val="0000FF"/>
          <w:lang w:val="en-GB"/>
          <w:rPrChange w:id="3028" w:author="Arnauld Desprets" w:date="2020-04-07T08:45:00Z">
            <w:rPr>
              <w:noProof/>
              <w:color w:val="0000FF"/>
            </w:rPr>
          </w:rPrChange>
        </w:rPr>
        <w:lastRenderedPageBreak/>
        <w:drawing>
          <wp:inline distT="0" distB="0" distL="0" distR="0" wp14:anchorId="10863D5F" wp14:editId="0E51B1FC">
            <wp:extent cx="3037205" cy="1383665"/>
            <wp:effectExtent l="0" t="0" r="0" b="6985"/>
            <wp:docPr id="61" name="Picture 61" descr="OAuth Application API Security">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OAuth Application API Security">
                      <a:hlinkClick r:id="rId229" tgtFrame="&quot;_blank&quot;"/>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37205" cy="1383665"/>
                    </a:xfrm>
                    <a:prstGeom prst="rect">
                      <a:avLst/>
                    </a:prstGeom>
                    <a:noFill/>
                    <a:ln>
                      <a:noFill/>
                    </a:ln>
                  </pic:spPr>
                </pic:pic>
              </a:graphicData>
            </a:graphic>
          </wp:inline>
        </w:drawing>
      </w:r>
    </w:p>
    <w:p w14:paraId="2586158B" w14:textId="77777777" w:rsidR="00D0102B" w:rsidRPr="00A46BE2" w:rsidRDefault="00D0102B" w:rsidP="00D0102B">
      <w:pPr>
        <w:pStyle w:val="Heading3"/>
        <w:rPr>
          <w:lang w:val="en-GB"/>
          <w:rPrChange w:id="3029" w:author="Arnauld Desprets" w:date="2020-04-07T08:45:00Z">
            <w:rPr/>
          </w:rPrChange>
        </w:rPr>
      </w:pPr>
      <w:r w:rsidRPr="00A46BE2">
        <w:rPr>
          <w:lang w:val="en-GB"/>
          <w:rPrChange w:id="3030" w:author="Arnauld Desprets" w:date="2020-04-07T08:45:00Z">
            <w:rPr/>
          </w:rPrChange>
        </w:rPr>
        <w:t>Tests</w:t>
      </w:r>
    </w:p>
    <w:p w14:paraId="23F54812" w14:textId="02ED7D07" w:rsidR="00D0102B" w:rsidRPr="00A46BE2" w:rsidRDefault="00D0102B" w:rsidP="00D0102B">
      <w:pPr>
        <w:pStyle w:val="NormalWeb"/>
        <w:rPr>
          <w:lang w:val="en-GB"/>
          <w:rPrChange w:id="3031" w:author="Arnauld Desprets" w:date="2020-04-07T08:45:00Z">
            <w:rPr/>
          </w:rPrChange>
        </w:rPr>
      </w:pPr>
      <w:r w:rsidRPr="00A46BE2">
        <w:rPr>
          <w:lang w:val="en-GB"/>
          <w:rPrChange w:id="3032" w:author="Arnauld Desprets" w:date="2020-04-07T08:45:00Z">
            <w:rPr/>
          </w:rPrChange>
        </w:rPr>
        <w:t xml:space="preserve">Not explained in </w:t>
      </w:r>
      <w:proofErr w:type="gramStart"/>
      <w:r w:rsidRPr="00A46BE2">
        <w:rPr>
          <w:lang w:val="en-GB"/>
          <w:rPrChange w:id="3033" w:author="Arnauld Desprets" w:date="2020-04-07T08:45:00Z">
            <w:rPr/>
          </w:rPrChange>
        </w:rPr>
        <w:t>details</w:t>
      </w:r>
      <w:proofErr w:type="gramEnd"/>
      <w:r w:rsidRPr="00A46BE2">
        <w:rPr>
          <w:lang w:val="en-GB"/>
          <w:rPrChange w:id="3034" w:author="Arnauld Desprets" w:date="2020-04-07T08:45:00Z">
            <w:rPr/>
          </w:rPrChange>
        </w:rPr>
        <w:t xml:space="preserve"> here, but we publish the product (or use </w:t>
      </w:r>
      <w:del w:id="3035" w:author="Arnauld Desprets" w:date="2020-04-07T08:58:00Z">
        <w:r w:rsidRPr="00A46BE2" w:rsidDel="007E01FF">
          <w:rPr>
            <w:lang w:val="en-GB"/>
            <w:rPrChange w:id="3036" w:author="Arnauld Desprets" w:date="2020-04-07T08:45:00Z">
              <w:rPr/>
            </w:rPrChange>
          </w:rPr>
          <w:delText>versionning</w:delText>
        </w:r>
      </w:del>
      <w:ins w:id="3037" w:author="Arnauld Desprets" w:date="2020-04-07T08:58:00Z">
        <w:r w:rsidR="007E01FF" w:rsidRPr="007E01FF">
          <w:rPr>
            <w:lang w:val="en-GB"/>
          </w:rPr>
          <w:t>versioning</w:t>
        </w:r>
      </w:ins>
      <w:r w:rsidRPr="00A46BE2">
        <w:rPr>
          <w:lang w:val="en-GB"/>
          <w:rPrChange w:id="3038" w:author="Arnauld Desprets" w:date="2020-04-07T08:45:00Z">
            <w:rPr/>
          </w:rPrChange>
        </w:rPr>
        <w:t xml:space="preserve"> with the publish capability), we are using the Integration environment. Then we subscribe to the Product with the Gold </w:t>
      </w:r>
      <w:proofErr w:type="gramStart"/>
      <w:r w:rsidRPr="00A46BE2">
        <w:rPr>
          <w:lang w:val="en-GB"/>
          <w:rPrChange w:id="3039" w:author="Arnauld Desprets" w:date="2020-04-07T08:45:00Z">
            <w:rPr/>
          </w:rPrChange>
        </w:rPr>
        <w:t>Plan, and</w:t>
      </w:r>
      <w:proofErr w:type="gramEnd"/>
      <w:r w:rsidRPr="00A46BE2">
        <w:rPr>
          <w:lang w:val="en-GB"/>
          <w:rPrChange w:id="3040" w:author="Arnauld Desprets" w:date="2020-04-07T08:45:00Z">
            <w:rPr/>
          </w:rPrChange>
        </w:rPr>
        <w:t xml:space="preserve"> approve the subscription. The API is published and ready to use.</w:t>
      </w:r>
    </w:p>
    <w:p w14:paraId="13DA9476" w14:textId="77777777" w:rsidR="00D0102B" w:rsidRPr="00A46BE2" w:rsidRDefault="00D0102B" w:rsidP="00D0102B">
      <w:pPr>
        <w:pStyle w:val="Heading4"/>
        <w:rPr>
          <w:lang w:val="en-GB"/>
          <w:rPrChange w:id="3041" w:author="Arnauld Desprets" w:date="2020-04-07T08:45:00Z">
            <w:rPr/>
          </w:rPrChange>
        </w:rPr>
      </w:pPr>
      <w:r w:rsidRPr="00A46BE2">
        <w:rPr>
          <w:lang w:val="en-GB"/>
          <w:rPrChange w:id="3042" w:author="Arnauld Desprets" w:date="2020-04-07T08:45:00Z">
            <w:rPr/>
          </w:rPrChange>
        </w:rPr>
        <w:t>Using POSTMAN</w:t>
      </w:r>
    </w:p>
    <w:p w14:paraId="437E3601" w14:textId="77777777" w:rsidR="00D0102B" w:rsidRPr="00A46BE2" w:rsidRDefault="00D0102B" w:rsidP="007A0802">
      <w:pPr>
        <w:numPr>
          <w:ilvl w:val="0"/>
          <w:numId w:val="72"/>
        </w:numPr>
        <w:spacing w:before="100" w:beforeAutospacing="1" w:after="100" w:afterAutospacing="1" w:line="240" w:lineRule="auto"/>
        <w:rPr>
          <w:lang w:val="en-GB"/>
          <w:rPrChange w:id="3043" w:author="Arnauld Desprets" w:date="2020-04-07T08:45:00Z">
            <w:rPr/>
          </w:rPrChange>
        </w:rPr>
      </w:pPr>
      <w:r w:rsidRPr="00A46BE2">
        <w:rPr>
          <w:lang w:val="en-GB"/>
          <w:rPrChange w:id="3044" w:author="Arnauld Desprets" w:date="2020-04-07T08:45:00Z">
            <w:rPr/>
          </w:rPrChange>
        </w:rPr>
        <w:t>Get token using the "1 -Client Credentials V4" request</w:t>
      </w:r>
    </w:p>
    <w:p w14:paraId="5BEA949C" w14:textId="2B198CC8" w:rsidR="00D0102B" w:rsidRPr="00A46BE2" w:rsidRDefault="00D0102B" w:rsidP="00D0102B">
      <w:pPr>
        <w:pStyle w:val="NormalWeb"/>
        <w:rPr>
          <w:lang w:val="en-GB"/>
          <w:rPrChange w:id="3045" w:author="Arnauld Desprets" w:date="2020-04-07T08:45:00Z">
            <w:rPr/>
          </w:rPrChange>
        </w:rPr>
      </w:pPr>
      <w:r w:rsidRPr="00A46BE2">
        <w:rPr>
          <w:noProof/>
          <w:color w:val="0000FF"/>
          <w:lang w:val="en-GB"/>
          <w:rPrChange w:id="3046" w:author="Arnauld Desprets" w:date="2020-04-07T08:45:00Z">
            <w:rPr>
              <w:noProof/>
              <w:color w:val="0000FF"/>
            </w:rPr>
          </w:rPrChange>
        </w:rPr>
        <w:drawing>
          <wp:inline distT="0" distB="0" distL="0" distR="0" wp14:anchorId="08ED2534" wp14:editId="7F10304A">
            <wp:extent cx="5943600" cy="4827905"/>
            <wp:effectExtent l="0" t="0" r="0" b="0"/>
            <wp:docPr id="60" name="Picture 60" descr="Test Get Access Token">
              <a:hlinkClick xmlns:a="http://schemas.openxmlformats.org/drawingml/2006/main" r:id="rId2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Test Get Access Token">
                      <a:hlinkClick r:id="rId231" tgtFrame="&quot;_blank&quot;"/>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827905"/>
                    </a:xfrm>
                    <a:prstGeom prst="rect">
                      <a:avLst/>
                    </a:prstGeom>
                    <a:noFill/>
                    <a:ln>
                      <a:noFill/>
                    </a:ln>
                  </pic:spPr>
                </pic:pic>
              </a:graphicData>
            </a:graphic>
          </wp:inline>
        </w:drawing>
      </w:r>
    </w:p>
    <w:p w14:paraId="5154131E" w14:textId="77777777" w:rsidR="00D0102B" w:rsidRPr="00A46BE2" w:rsidRDefault="00D0102B" w:rsidP="007A0802">
      <w:pPr>
        <w:numPr>
          <w:ilvl w:val="0"/>
          <w:numId w:val="73"/>
        </w:numPr>
        <w:spacing w:before="100" w:beforeAutospacing="1" w:after="100" w:afterAutospacing="1" w:line="240" w:lineRule="auto"/>
        <w:rPr>
          <w:lang w:val="en-GB"/>
          <w:rPrChange w:id="3047" w:author="Arnauld Desprets" w:date="2020-04-07T08:45:00Z">
            <w:rPr/>
          </w:rPrChange>
        </w:rPr>
      </w:pPr>
      <w:r w:rsidRPr="00A46BE2">
        <w:rPr>
          <w:lang w:val="en-GB"/>
          <w:rPrChange w:id="3048" w:author="Arnauld Desprets" w:date="2020-04-07T08:45:00Z">
            <w:rPr/>
          </w:rPrChange>
        </w:rPr>
        <w:lastRenderedPageBreak/>
        <w:t>Use token to access FakeMagento V4.0.0 API using the "2 -FakeMagentaOrder Native OAuth API" request</w:t>
      </w:r>
    </w:p>
    <w:p w14:paraId="216E35B3" w14:textId="57BFE985" w:rsidR="00D0102B" w:rsidRPr="00A46BE2" w:rsidRDefault="00D0102B" w:rsidP="00D0102B">
      <w:pPr>
        <w:pStyle w:val="NormalWeb"/>
        <w:rPr>
          <w:lang w:val="en-GB"/>
          <w:rPrChange w:id="3049" w:author="Arnauld Desprets" w:date="2020-04-07T08:45:00Z">
            <w:rPr/>
          </w:rPrChange>
        </w:rPr>
      </w:pPr>
      <w:r w:rsidRPr="00A46BE2">
        <w:rPr>
          <w:noProof/>
          <w:color w:val="0000FF"/>
          <w:lang w:val="en-GB"/>
          <w:rPrChange w:id="3050" w:author="Arnauld Desprets" w:date="2020-04-07T08:45:00Z">
            <w:rPr>
              <w:noProof/>
              <w:color w:val="0000FF"/>
            </w:rPr>
          </w:rPrChange>
        </w:rPr>
        <w:drawing>
          <wp:inline distT="0" distB="0" distL="0" distR="0" wp14:anchorId="0CB8FE81" wp14:editId="6625EB47">
            <wp:extent cx="5943600" cy="4109720"/>
            <wp:effectExtent l="0" t="0" r="0" b="5080"/>
            <wp:docPr id="59" name="Picture 59" descr="Test Access API">
              <a:hlinkClick xmlns:a="http://schemas.openxmlformats.org/drawingml/2006/main" r:id="rId2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Test Access API">
                      <a:hlinkClick r:id="rId233" tgtFrame="&quot;_blank&quot;"/>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4109720"/>
                    </a:xfrm>
                    <a:prstGeom prst="rect">
                      <a:avLst/>
                    </a:prstGeom>
                    <a:noFill/>
                    <a:ln>
                      <a:noFill/>
                    </a:ln>
                  </pic:spPr>
                </pic:pic>
              </a:graphicData>
            </a:graphic>
          </wp:inline>
        </w:drawing>
      </w:r>
    </w:p>
    <w:p w14:paraId="1C0ED8AA" w14:textId="77777777" w:rsidR="00D0102B" w:rsidRPr="00A46BE2" w:rsidRDefault="00D0102B" w:rsidP="00D0102B">
      <w:pPr>
        <w:pStyle w:val="Heading4"/>
        <w:rPr>
          <w:lang w:val="en-GB"/>
          <w:rPrChange w:id="3051" w:author="Arnauld Desprets" w:date="2020-04-07T08:45:00Z">
            <w:rPr/>
          </w:rPrChange>
        </w:rPr>
      </w:pPr>
      <w:r w:rsidRPr="00A46BE2">
        <w:rPr>
          <w:lang w:val="en-GB"/>
          <w:rPrChange w:id="3052" w:author="Arnauld Desprets" w:date="2020-04-07T08:45:00Z">
            <w:rPr/>
          </w:rPrChange>
        </w:rPr>
        <w:t>Using curl</w:t>
      </w:r>
    </w:p>
    <w:p w14:paraId="009AB3EC" w14:textId="77777777" w:rsidR="00D0102B" w:rsidRPr="00A46BE2" w:rsidRDefault="00D0102B" w:rsidP="00D0102B">
      <w:pPr>
        <w:pStyle w:val="NormalWeb"/>
        <w:rPr>
          <w:lang w:val="en-GB"/>
          <w:rPrChange w:id="3053" w:author="Arnauld Desprets" w:date="2020-04-07T08:45:00Z">
            <w:rPr/>
          </w:rPrChange>
        </w:rPr>
      </w:pPr>
      <w:r w:rsidRPr="00A46BE2">
        <w:rPr>
          <w:lang w:val="en-GB"/>
          <w:rPrChange w:id="3054" w:author="Arnauld Desprets" w:date="2020-04-07T08:45:00Z">
            <w:rPr/>
          </w:rPrChange>
        </w:rPr>
        <w:t>Request</w:t>
      </w:r>
    </w:p>
    <w:p w14:paraId="49F5271F" w14:textId="77777777" w:rsidR="00D0102B" w:rsidRPr="00A46BE2" w:rsidRDefault="00D0102B" w:rsidP="00D0102B">
      <w:pPr>
        <w:pStyle w:val="HTMLPreformatted"/>
        <w:rPr>
          <w:rStyle w:val="HTMLCode"/>
          <w:lang w:val="en-GB"/>
          <w:rPrChange w:id="3055" w:author="Arnauld Desprets" w:date="2020-04-07T08:45:00Z">
            <w:rPr>
              <w:rStyle w:val="HTMLCode"/>
            </w:rPr>
          </w:rPrChange>
        </w:rPr>
      </w:pPr>
      <w:r w:rsidRPr="00A46BE2">
        <w:rPr>
          <w:rStyle w:val="HTMLCode"/>
          <w:lang w:val="en-GB"/>
          <w:rPrChange w:id="3056" w:author="Arnauld Desprets" w:date="2020-04-07T08:45:00Z">
            <w:rPr>
              <w:rStyle w:val="HTMLCode"/>
            </w:rPr>
          </w:rPrChange>
        </w:rPr>
        <w:t>POST /org1/integration/nativeprovider/oauth2/token HTTP/1.1</w:t>
      </w:r>
    </w:p>
    <w:p w14:paraId="5CEAA78E" w14:textId="77777777" w:rsidR="00D0102B" w:rsidRPr="00A46BE2" w:rsidRDefault="00D0102B" w:rsidP="00D0102B">
      <w:pPr>
        <w:pStyle w:val="HTMLPreformatted"/>
        <w:rPr>
          <w:rStyle w:val="HTMLCode"/>
          <w:lang w:val="en-GB"/>
          <w:rPrChange w:id="3057" w:author="Arnauld Desprets" w:date="2020-04-07T08:45:00Z">
            <w:rPr>
              <w:rStyle w:val="HTMLCode"/>
              <w:lang w:val="fr-FR"/>
            </w:rPr>
          </w:rPrChange>
        </w:rPr>
      </w:pPr>
      <w:r w:rsidRPr="00A46BE2">
        <w:rPr>
          <w:rStyle w:val="HTMLCode"/>
          <w:lang w:val="en-GB"/>
          <w:rPrChange w:id="3058" w:author="Arnauld Desprets" w:date="2020-04-07T08:45:00Z">
            <w:rPr>
              <w:rStyle w:val="HTMLCode"/>
              <w:lang w:val="fr-FR"/>
            </w:rPr>
          </w:rPrChange>
        </w:rPr>
        <w:t>Content-Type: application/x-www-form-urlencoded</w:t>
      </w:r>
    </w:p>
    <w:p w14:paraId="312AC8FB" w14:textId="77777777" w:rsidR="00D0102B" w:rsidRPr="00A46BE2" w:rsidRDefault="00D0102B" w:rsidP="00D0102B">
      <w:pPr>
        <w:pStyle w:val="HTMLPreformatted"/>
        <w:rPr>
          <w:rStyle w:val="HTMLCode"/>
          <w:lang w:val="en-GB"/>
          <w:rPrChange w:id="3059" w:author="Arnauld Desprets" w:date="2020-04-07T08:45:00Z">
            <w:rPr>
              <w:rStyle w:val="HTMLCode"/>
              <w:lang w:val="fr-FR"/>
            </w:rPr>
          </w:rPrChange>
        </w:rPr>
      </w:pPr>
      <w:proofErr w:type="gramStart"/>
      <w:r w:rsidRPr="00A46BE2">
        <w:rPr>
          <w:rStyle w:val="HTMLCode"/>
          <w:lang w:val="en-GB"/>
          <w:rPrChange w:id="3060" w:author="Arnauld Desprets" w:date="2020-04-07T08:45:00Z">
            <w:rPr>
              <w:rStyle w:val="HTMLCode"/>
              <w:lang w:val="fr-FR"/>
            </w:rPr>
          </w:rPrChange>
        </w:rPr>
        <w:t>accept:</w:t>
      </w:r>
      <w:proofErr w:type="gramEnd"/>
      <w:r w:rsidRPr="00A46BE2">
        <w:rPr>
          <w:rStyle w:val="HTMLCode"/>
          <w:lang w:val="en-GB"/>
          <w:rPrChange w:id="3061" w:author="Arnauld Desprets" w:date="2020-04-07T08:45:00Z">
            <w:rPr>
              <w:rStyle w:val="HTMLCode"/>
              <w:lang w:val="fr-FR"/>
            </w:rPr>
          </w:rPrChange>
        </w:rPr>
        <w:t xml:space="preserve"> application/json</w:t>
      </w:r>
    </w:p>
    <w:p w14:paraId="516D0938" w14:textId="77777777" w:rsidR="00D0102B" w:rsidRPr="00A46BE2" w:rsidRDefault="00D0102B" w:rsidP="00D0102B">
      <w:pPr>
        <w:pStyle w:val="HTMLPreformatted"/>
        <w:rPr>
          <w:rStyle w:val="HTMLCode"/>
          <w:lang w:val="en-GB"/>
          <w:rPrChange w:id="3062" w:author="Arnauld Desprets" w:date="2020-04-07T08:45:00Z">
            <w:rPr>
              <w:rStyle w:val="HTMLCode"/>
              <w:lang w:val="fr-FR"/>
            </w:rPr>
          </w:rPrChange>
        </w:rPr>
      </w:pPr>
      <w:r w:rsidRPr="00A46BE2">
        <w:rPr>
          <w:rStyle w:val="HTMLCode"/>
          <w:lang w:val="en-GB"/>
          <w:rPrChange w:id="3063" w:author="Arnauld Desprets" w:date="2020-04-07T08:45:00Z">
            <w:rPr>
              <w:rStyle w:val="HTMLCode"/>
              <w:lang w:val="fr-FR"/>
            </w:rPr>
          </w:rPrChange>
        </w:rPr>
        <w:t>grant_type=client_credentials&amp;client_id=421223e773f237c5231842102660896e&amp;client_secret=556a75ce26097f96ea281ed47c1cf2e7&amp;scope=details&amp;APIm-Debug=true</w:t>
      </w:r>
    </w:p>
    <w:p w14:paraId="5F07807C" w14:textId="77777777" w:rsidR="00D0102B" w:rsidRPr="00A46BE2" w:rsidRDefault="00D0102B" w:rsidP="00D0102B">
      <w:pPr>
        <w:pStyle w:val="NormalWeb"/>
        <w:rPr>
          <w:lang w:val="en-GB"/>
          <w:rPrChange w:id="3064" w:author="Arnauld Desprets" w:date="2020-04-07T08:45:00Z">
            <w:rPr>
              <w:lang w:val="fr-FR"/>
            </w:rPr>
          </w:rPrChange>
        </w:rPr>
      </w:pPr>
      <w:r w:rsidRPr="00A46BE2">
        <w:rPr>
          <w:lang w:val="en-GB"/>
          <w:rPrChange w:id="3065" w:author="Arnauld Desprets" w:date="2020-04-07T08:45:00Z">
            <w:rPr>
              <w:lang w:val="fr-FR"/>
            </w:rPr>
          </w:rPrChange>
        </w:rPr>
        <w:t>Response</w:t>
      </w:r>
    </w:p>
    <w:p w14:paraId="3DD8F867" w14:textId="77777777" w:rsidR="00D0102B" w:rsidRPr="00A46BE2" w:rsidRDefault="00D0102B" w:rsidP="00D0102B">
      <w:pPr>
        <w:pStyle w:val="HTMLPreformatted"/>
        <w:rPr>
          <w:rStyle w:val="HTMLCode"/>
          <w:lang w:val="en-GB"/>
          <w:rPrChange w:id="3066" w:author="Arnauld Desprets" w:date="2020-04-07T08:45:00Z">
            <w:rPr>
              <w:rStyle w:val="HTMLCode"/>
              <w:lang w:val="fr-FR"/>
            </w:rPr>
          </w:rPrChange>
        </w:rPr>
      </w:pPr>
      <w:r w:rsidRPr="00A46BE2">
        <w:rPr>
          <w:rStyle w:val="HTMLCode"/>
          <w:lang w:val="en-GB"/>
          <w:rPrChange w:id="3067" w:author="Arnauld Desprets" w:date="2020-04-07T08:45:00Z">
            <w:rPr>
              <w:rStyle w:val="HTMLCode"/>
              <w:lang w:val="fr-FR"/>
            </w:rPr>
          </w:rPrChange>
        </w:rPr>
        <w:t>HTTP/1.1 200 OK</w:t>
      </w:r>
    </w:p>
    <w:p w14:paraId="47BE5BB6" w14:textId="77777777" w:rsidR="00D0102B" w:rsidRPr="00A46BE2" w:rsidRDefault="00D0102B" w:rsidP="00D0102B">
      <w:pPr>
        <w:pStyle w:val="HTMLPreformatted"/>
        <w:rPr>
          <w:rStyle w:val="HTMLCode"/>
          <w:lang w:val="en-GB"/>
          <w:rPrChange w:id="3068" w:author="Arnauld Desprets" w:date="2020-04-07T08:45:00Z">
            <w:rPr>
              <w:rStyle w:val="HTMLCode"/>
            </w:rPr>
          </w:rPrChange>
        </w:rPr>
      </w:pPr>
      <w:r w:rsidRPr="00A46BE2">
        <w:rPr>
          <w:rStyle w:val="HTMLCode"/>
          <w:lang w:val="en-GB"/>
          <w:rPrChange w:id="3069" w:author="Arnauld Desprets" w:date="2020-04-07T08:45:00Z">
            <w:rPr>
              <w:rStyle w:val="HTMLCode"/>
            </w:rPr>
          </w:rPrChange>
        </w:rPr>
        <w:t>X-RateLimit-Limit: name=default,</w:t>
      </w:r>
      <w:proofErr w:type="gramStart"/>
      <w:r w:rsidRPr="00A46BE2">
        <w:rPr>
          <w:rStyle w:val="HTMLCode"/>
          <w:lang w:val="en-GB"/>
          <w:rPrChange w:id="3070" w:author="Arnauld Desprets" w:date="2020-04-07T08:45:00Z">
            <w:rPr>
              <w:rStyle w:val="HTMLCode"/>
            </w:rPr>
          </w:rPrChange>
        </w:rPr>
        <w:t>100;</w:t>
      </w:r>
      <w:proofErr w:type="gramEnd"/>
    </w:p>
    <w:p w14:paraId="6CD13C37" w14:textId="77777777" w:rsidR="00D0102B" w:rsidRPr="00A46BE2" w:rsidRDefault="00D0102B" w:rsidP="00D0102B">
      <w:pPr>
        <w:pStyle w:val="HTMLPreformatted"/>
        <w:rPr>
          <w:rStyle w:val="HTMLCode"/>
          <w:lang w:val="en-GB"/>
          <w:rPrChange w:id="3071" w:author="Arnauld Desprets" w:date="2020-04-07T08:45:00Z">
            <w:rPr>
              <w:rStyle w:val="HTMLCode"/>
            </w:rPr>
          </w:rPrChange>
        </w:rPr>
      </w:pPr>
      <w:r w:rsidRPr="00A46BE2">
        <w:rPr>
          <w:rStyle w:val="HTMLCode"/>
          <w:lang w:val="en-GB"/>
          <w:rPrChange w:id="3072" w:author="Arnauld Desprets" w:date="2020-04-07T08:45:00Z">
            <w:rPr>
              <w:rStyle w:val="HTMLCode"/>
            </w:rPr>
          </w:rPrChange>
        </w:rPr>
        <w:t>X-RateLimit-Remaining: name=default,</w:t>
      </w:r>
      <w:proofErr w:type="gramStart"/>
      <w:r w:rsidRPr="00A46BE2">
        <w:rPr>
          <w:rStyle w:val="HTMLCode"/>
          <w:lang w:val="en-GB"/>
          <w:rPrChange w:id="3073" w:author="Arnauld Desprets" w:date="2020-04-07T08:45:00Z">
            <w:rPr>
              <w:rStyle w:val="HTMLCode"/>
            </w:rPr>
          </w:rPrChange>
        </w:rPr>
        <w:t>76;</w:t>
      </w:r>
      <w:proofErr w:type="gramEnd"/>
    </w:p>
    <w:p w14:paraId="320007C9" w14:textId="77777777" w:rsidR="00D0102B" w:rsidRPr="00A46BE2" w:rsidRDefault="00D0102B" w:rsidP="00D0102B">
      <w:pPr>
        <w:pStyle w:val="HTMLPreformatted"/>
        <w:rPr>
          <w:rStyle w:val="HTMLCode"/>
          <w:lang w:val="en-GB"/>
          <w:rPrChange w:id="3074" w:author="Arnauld Desprets" w:date="2020-04-07T08:45:00Z">
            <w:rPr>
              <w:rStyle w:val="HTMLCode"/>
            </w:rPr>
          </w:rPrChange>
        </w:rPr>
      </w:pPr>
      <w:r w:rsidRPr="00A46BE2">
        <w:rPr>
          <w:rStyle w:val="HTMLCode"/>
          <w:lang w:val="en-GB"/>
          <w:rPrChange w:id="3075" w:author="Arnauld Desprets" w:date="2020-04-07T08:45:00Z">
            <w:rPr>
              <w:rStyle w:val="HTMLCode"/>
            </w:rPr>
          </w:rPrChange>
        </w:rPr>
        <w:t>X-Client-IP: 10.126.64.177</w:t>
      </w:r>
    </w:p>
    <w:p w14:paraId="463782F6" w14:textId="77777777" w:rsidR="00D0102B" w:rsidRPr="00A46BE2" w:rsidRDefault="00D0102B" w:rsidP="00D0102B">
      <w:pPr>
        <w:pStyle w:val="HTMLPreformatted"/>
        <w:rPr>
          <w:rStyle w:val="HTMLCode"/>
          <w:lang w:val="en-GB"/>
          <w:rPrChange w:id="3076" w:author="Arnauld Desprets" w:date="2020-04-07T08:45:00Z">
            <w:rPr>
              <w:rStyle w:val="HTMLCode"/>
            </w:rPr>
          </w:rPrChange>
        </w:rPr>
      </w:pPr>
      <w:r w:rsidRPr="00A46BE2">
        <w:rPr>
          <w:rStyle w:val="HTMLCode"/>
          <w:lang w:val="en-GB"/>
          <w:rPrChange w:id="3077" w:author="Arnauld Desprets" w:date="2020-04-07T08:45:00Z">
            <w:rPr>
              <w:rStyle w:val="HTMLCode"/>
            </w:rPr>
          </w:rPrChange>
        </w:rPr>
        <w:t>X-Global-Transaction-ID: 6fc036bd5e87726800066a61</w:t>
      </w:r>
    </w:p>
    <w:p w14:paraId="5AA7E225" w14:textId="77777777" w:rsidR="00D0102B" w:rsidRPr="00A46BE2" w:rsidRDefault="00D0102B" w:rsidP="00D0102B">
      <w:pPr>
        <w:pStyle w:val="HTMLPreformatted"/>
        <w:rPr>
          <w:rStyle w:val="HTMLCode"/>
          <w:lang w:val="en-GB"/>
          <w:rPrChange w:id="3078" w:author="Arnauld Desprets" w:date="2020-04-07T08:45:00Z">
            <w:rPr>
              <w:rStyle w:val="HTMLCode"/>
            </w:rPr>
          </w:rPrChange>
        </w:rPr>
      </w:pPr>
      <w:r w:rsidRPr="00A46BE2">
        <w:rPr>
          <w:rStyle w:val="HTMLCode"/>
          <w:lang w:val="en-GB"/>
          <w:rPrChange w:id="3079" w:author="Arnauld Desprets" w:date="2020-04-07T08:45:00Z">
            <w:rPr>
              <w:rStyle w:val="HTMLCode"/>
            </w:rPr>
          </w:rPrChange>
        </w:rPr>
        <w:t>Content-Type: application/json</w:t>
      </w:r>
    </w:p>
    <w:p w14:paraId="759B89EB" w14:textId="77777777" w:rsidR="00D0102B" w:rsidRPr="00A46BE2" w:rsidRDefault="00D0102B" w:rsidP="00D0102B">
      <w:pPr>
        <w:pStyle w:val="HTMLPreformatted"/>
        <w:rPr>
          <w:rStyle w:val="HTMLCode"/>
          <w:lang w:val="en-GB"/>
          <w:rPrChange w:id="3080" w:author="Arnauld Desprets" w:date="2020-04-07T08:45:00Z">
            <w:rPr>
              <w:rStyle w:val="HTMLCode"/>
            </w:rPr>
          </w:rPrChange>
        </w:rPr>
      </w:pPr>
      <w:r w:rsidRPr="00A46BE2">
        <w:rPr>
          <w:rStyle w:val="HTMLCode"/>
          <w:lang w:val="en-GB"/>
          <w:rPrChange w:id="3081" w:author="Arnauld Desprets" w:date="2020-04-07T08:45:00Z">
            <w:rPr>
              <w:rStyle w:val="HTMLCode"/>
            </w:rPr>
          </w:rPrChange>
        </w:rPr>
        <w:t>{</w:t>
      </w:r>
    </w:p>
    <w:p w14:paraId="6B06EC76" w14:textId="77777777" w:rsidR="00D0102B" w:rsidRPr="00A46BE2" w:rsidRDefault="00D0102B" w:rsidP="00D0102B">
      <w:pPr>
        <w:pStyle w:val="HTMLPreformatted"/>
        <w:rPr>
          <w:rStyle w:val="HTMLCode"/>
          <w:lang w:val="en-GB"/>
          <w:rPrChange w:id="3082" w:author="Arnauld Desprets" w:date="2020-04-07T08:45:00Z">
            <w:rPr>
              <w:rStyle w:val="HTMLCode"/>
            </w:rPr>
          </w:rPrChange>
        </w:rPr>
      </w:pPr>
      <w:r w:rsidRPr="00A46BE2">
        <w:rPr>
          <w:rStyle w:val="HTMLCode"/>
          <w:lang w:val="en-GB"/>
          <w:rPrChange w:id="3083" w:author="Arnauld Desprets" w:date="2020-04-07T08:45:00Z">
            <w:rPr>
              <w:rStyle w:val="HTMLCode"/>
            </w:rPr>
          </w:rPrChange>
        </w:rPr>
        <w:tab/>
        <w:t>"token_type": "Bearer",</w:t>
      </w:r>
    </w:p>
    <w:p w14:paraId="03AA60E2" w14:textId="77777777" w:rsidR="00D0102B" w:rsidRPr="00A46BE2" w:rsidRDefault="00D0102B" w:rsidP="00D0102B">
      <w:pPr>
        <w:pStyle w:val="HTMLPreformatted"/>
        <w:rPr>
          <w:rStyle w:val="HTMLCode"/>
          <w:lang w:val="en-GB"/>
          <w:rPrChange w:id="3084" w:author="Arnauld Desprets" w:date="2020-04-07T08:45:00Z">
            <w:rPr>
              <w:rStyle w:val="HTMLCode"/>
            </w:rPr>
          </w:rPrChange>
        </w:rPr>
      </w:pPr>
      <w:r w:rsidRPr="00A46BE2">
        <w:rPr>
          <w:rStyle w:val="HTMLCode"/>
          <w:lang w:val="en-GB"/>
          <w:rPrChange w:id="3085" w:author="Arnauld Desprets" w:date="2020-04-07T08:45:00Z">
            <w:rPr>
              <w:rStyle w:val="HTMLCode"/>
            </w:rPr>
          </w:rPrChange>
        </w:rPr>
        <w:tab/>
        <w:t>"access_token": "AAIgNDIxMjIzZTc3M2YyMzdjNTIzMTg0MjEwMjY2MDg5NmV0AD6QpfILhTsnddGNJQ5MQIHdQI9e</w:t>
      </w:r>
      <w:r w:rsidRPr="00A46BE2">
        <w:rPr>
          <w:rStyle w:val="HTMLCode"/>
          <w:lang w:val="en-GB"/>
          <w:rPrChange w:id="3086" w:author="Arnauld Desprets" w:date="2020-04-07T08:45:00Z">
            <w:rPr>
              <w:rStyle w:val="HTMLCode"/>
            </w:rPr>
          </w:rPrChange>
        </w:rPr>
        <w:lastRenderedPageBreak/>
        <w:t>ESHYs0QyOFDUc4x3A55wFGH2jfbiVLlhDhlddI5tUIe9x-pGgFgHMZZ8IGYVL2wYiB_aOsElY1h8yNRymzvCzDWTFRU4UiaPGH4",</w:t>
      </w:r>
    </w:p>
    <w:p w14:paraId="3A5374E0" w14:textId="77777777" w:rsidR="00D0102B" w:rsidRPr="00A46BE2" w:rsidRDefault="00D0102B" w:rsidP="00D0102B">
      <w:pPr>
        <w:pStyle w:val="HTMLPreformatted"/>
        <w:rPr>
          <w:rStyle w:val="HTMLCode"/>
          <w:lang w:val="en-GB"/>
          <w:rPrChange w:id="3087" w:author="Arnauld Desprets" w:date="2020-04-07T08:45:00Z">
            <w:rPr>
              <w:rStyle w:val="HTMLCode"/>
            </w:rPr>
          </w:rPrChange>
        </w:rPr>
      </w:pPr>
      <w:r w:rsidRPr="00A46BE2">
        <w:rPr>
          <w:rStyle w:val="HTMLCode"/>
          <w:lang w:val="en-GB"/>
          <w:rPrChange w:id="3088" w:author="Arnauld Desprets" w:date="2020-04-07T08:45:00Z">
            <w:rPr>
              <w:rStyle w:val="HTMLCode"/>
            </w:rPr>
          </w:rPrChange>
        </w:rPr>
        <w:tab/>
        <w:t>"scope": "details",</w:t>
      </w:r>
    </w:p>
    <w:p w14:paraId="2EB786C0" w14:textId="77777777" w:rsidR="00D0102B" w:rsidRPr="00A46BE2" w:rsidRDefault="00D0102B" w:rsidP="00D0102B">
      <w:pPr>
        <w:pStyle w:val="HTMLPreformatted"/>
        <w:rPr>
          <w:rStyle w:val="HTMLCode"/>
          <w:lang w:val="en-GB"/>
          <w:rPrChange w:id="3089" w:author="Arnauld Desprets" w:date="2020-04-07T08:45:00Z">
            <w:rPr>
              <w:rStyle w:val="HTMLCode"/>
            </w:rPr>
          </w:rPrChange>
        </w:rPr>
      </w:pPr>
      <w:r w:rsidRPr="00A46BE2">
        <w:rPr>
          <w:rStyle w:val="HTMLCode"/>
          <w:lang w:val="en-GB"/>
          <w:rPrChange w:id="3090" w:author="Arnauld Desprets" w:date="2020-04-07T08:45:00Z">
            <w:rPr>
              <w:rStyle w:val="HTMLCode"/>
            </w:rPr>
          </w:rPrChange>
        </w:rPr>
        <w:tab/>
        <w:t>"expires_in": 3600,</w:t>
      </w:r>
    </w:p>
    <w:p w14:paraId="51B93144" w14:textId="77777777" w:rsidR="00D0102B" w:rsidRPr="00A46BE2" w:rsidRDefault="00D0102B" w:rsidP="00D0102B">
      <w:pPr>
        <w:pStyle w:val="HTMLPreformatted"/>
        <w:rPr>
          <w:rStyle w:val="HTMLCode"/>
          <w:lang w:val="en-GB"/>
          <w:rPrChange w:id="3091" w:author="Arnauld Desprets" w:date="2020-04-07T08:45:00Z">
            <w:rPr>
              <w:rStyle w:val="HTMLCode"/>
            </w:rPr>
          </w:rPrChange>
        </w:rPr>
      </w:pPr>
      <w:r w:rsidRPr="00A46BE2">
        <w:rPr>
          <w:rStyle w:val="HTMLCode"/>
          <w:lang w:val="en-GB"/>
          <w:rPrChange w:id="3092" w:author="Arnauld Desprets" w:date="2020-04-07T08:45:00Z">
            <w:rPr>
              <w:rStyle w:val="HTMLCode"/>
            </w:rPr>
          </w:rPrChange>
        </w:rPr>
        <w:tab/>
        <w:t>"consented_on": 1585934952</w:t>
      </w:r>
    </w:p>
    <w:p w14:paraId="48A3DC6A" w14:textId="77777777" w:rsidR="00D0102B" w:rsidRPr="00A46BE2" w:rsidRDefault="00D0102B" w:rsidP="00D0102B">
      <w:pPr>
        <w:pStyle w:val="HTMLPreformatted"/>
        <w:rPr>
          <w:rStyle w:val="HTMLCode"/>
          <w:lang w:val="en-GB"/>
          <w:rPrChange w:id="3093" w:author="Arnauld Desprets" w:date="2020-04-07T08:45:00Z">
            <w:rPr>
              <w:rStyle w:val="HTMLCode"/>
            </w:rPr>
          </w:rPrChange>
        </w:rPr>
      </w:pPr>
      <w:r w:rsidRPr="00A46BE2">
        <w:rPr>
          <w:rStyle w:val="HTMLCode"/>
          <w:lang w:val="en-GB"/>
          <w:rPrChange w:id="3094" w:author="Arnauld Desprets" w:date="2020-04-07T08:45:00Z">
            <w:rPr>
              <w:rStyle w:val="HTMLCode"/>
            </w:rPr>
          </w:rPrChange>
        </w:rPr>
        <w:t>}</w:t>
      </w:r>
    </w:p>
    <w:p w14:paraId="514B98C3" w14:textId="77777777" w:rsidR="00D0102B" w:rsidRPr="00A46BE2" w:rsidRDefault="00D0102B" w:rsidP="00D0102B">
      <w:pPr>
        <w:pStyle w:val="NormalWeb"/>
        <w:rPr>
          <w:lang w:val="en-GB"/>
          <w:rPrChange w:id="3095" w:author="Arnauld Desprets" w:date="2020-04-07T08:45:00Z">
            <w:rPr/>
          </w:rPrChange>
        </w:rPr>
      </w:pPr>
      <w:r w:rsidRPr="00A46BE2">
        <w:rPr>
          <w:lang w:val="en-GB"/>
          <w:rPrChange w:id="3096" w:author="Arnauld Desprets" w:date="2020-04-07T08:45:00Z">
            <w:rPr/>
          </w:rPrChange>
        </w:rPr>
        <w:t>Request</w:t>
      </w:r>
    </w:p>
    <w:p w14:paraId="5C304AE7" w14:textId="77777777" w:rsidR="00D0102B" w:rsidRPr="00A46BE2" w:rsidRDefault="00D0102B" w:rsidP="00D0102B">
      <w:pPr>
        <w:pStyle w:val="HTMLPreformatted"/>
        <w:rPr>
          <w:rStyle w:val="HTMLCode"/>
          <w:lang w:val="en-GB"/>
          <w:rPrChange w:id="3097" w:author="Arnauld Desprets" w:date="2020-04-07T08:45:00Z">
            <w:rPr>
              <w:rStyle w:val="HTMLCode"/>
            </w:rPr>
          </w:rPrChange>
        </w:rPr>
      </w:pPr>
      <w:r w:rsidRPr="00A46BE2">
        <w:rPr>
          <w:rStyle w:val="HTMLCode"/>
          <w:lang w:val="en-GB"/>
          <w:rPrChange w:id="3098" w:author="Arnauld Desprets" w:date="2020-04-07T08:45:00Z">
            <w:rPr>
              <w:rStyle w:val="HTMLCode"/>
            </w:rPr>
          </w:rPrChange>
        </w:rPr>
        <w:t>POST /org1/integration/fakemagento/v2/order HTTP/1.1</w:t>
      </w:r>
    </w:p>
    <w:p w14:paraId="43B6667F" w14:textId="77777777" w:rsidR="00D0102B" w:rsidRPr="00A46BE2" w:rsidRDefault="00D0102B" w:rsidP="00D0102B">
      <w:pPr>
        <w:pStyle w:val="HTMLPreformatted"/>
        <w:rPr>
          <w:rStyle w:val="HTMLCode"/>
          <w:lang w:val="en-GB"/>
          <w:rPrChange w:id="3099" w:author="Arnauld Desprets" w:date="2020-04-07T08:45:00Z">
            <w:rPr>
              <w:rStyle w:val="HTMLCode"/>
            </w:rPr>
          </w:rPrChange>
        </w:rPr>
      </w:pPr>
      <w:r w:rsidRPr="00A46BE2">
        <w:rPr>
          <w:rStyle w:val="HTMLCode"/>
          <w:lang w:val="en-GB"/>
          <w:rPrChange w:id="3100" w:author="Arnauld Desprets" w:date="2020-04-07T08:45:00Z">
            <w:rPr>
              <w:rStyle w:val="HTMLCode"/>
            </w:rPr>
          </w:rPrChange>
        </w:rPr>
        <w:t>X-IBM-Client-Id: 421223e773f237c5231842102660896e</w:t>
      </w:r>
    </w:p>
    <w:p w14:paraId="4786E32A" w14:textId="77777777" w:rsidR="00D0102B" w:rsidRPr="00A46BE2" w:rsidRDefault="00D0102B" w:rsidP="00D0102B">
      <w:pPr>
        <w:pStyle w:val="HTMLPreformatted"/>
        <w:rPr>
          <w:rStyle w:val="HTMLCode"/>
          <w:lang w:val="en-GB"/>
          <w:rPrChange w:id="3101" w:author="Arnauld Desprets" w:date="2020-04-07T08:45:00Z">
            <w:rPr>
              <w:rStyle w:val="HTMLCode"/>
            </w:rPr>
          </w:rPrChange>
        </w:rPr>
      </w:pPr>
      <w:r w:rsidRPr="00A46BE2">
        <w:rPr>
          <w:rStyle w:val="HTMLCode"/>
          <w:lang w:val="en-GB"/>
          <w:rPrChange w:id="3102" w:author="Arnauld Desprets" w:date="2020-04-07T08:45:00Z">
            <w:rPr>
              <w:rStyle w:val="HTMLCode"/>
            </w:rPr>
          </w:rPrChange>
        </w:rPr>
        <w:t>Content-Type: application/json</w:t>
      </w:r>
    </w:p>
    <w:p w14:paraId="1CC5919C" w14:textId="77777777" w:rsidR="00D0102B" w:rsidRPr="00A46BE2" w:rsidRDefault="00D0102B" w:rsidP="00D0102B">
      <w:pPr>
        <w:pStyle w:val="HTMLPreformatted"/>
        <w:rPr>
          <w:rStyle w:val="HTMLCode"/>
          <w:lang w:val="en-GB"/>
          <w:rPrChange w:id="3103" w:author="Arnauld Desprets" w:date="2020-04-07T08:45:00Z">
            <w:rPr>
              <w:rStyle w:val="HTMLCode"/>
            </w:rPr>
          </w:rPrChange>
        </w:rPr>
      </w:pPr>
      <w:r w:rsidRPr="00A46BE2">
        <w:rPr>
          <w:rStyle w:val="HTMLCode"/>
          <w:lang w:val="en-GB"/>
          <w:rPrChange w:id="3104" w:author="Arnauld Desprets" w:date="2020-04-07T08:45:00Z">
            <w:rPr>
              <w:rStyle w:val="HTMLCode"/>
            </w:rPr>
          </w:rPrChange>
        </w:rPr>
        <w:t>Accept: application/json</w:t>
      </w:r>
    </w:p>
    <w:p w14:paraId="626FCEDC" w14:textId="77777777" w:rsidR="00D0102B" w:rsidRPr="00A46BE2" w:rsidRDefault="00D0102B" w:rsidP="00D0102B">
      <w:pPr>
        <w:pStyle w:val="HTMLPreformatted"/>
        <w:rPr>
          <w:rStyle w:val="HTMLCode"/>
          <w:lang w:val="en-GB"/>
          <w:rPrChange w:id="3105" w:author="Arnauld Desprets" w:date="2020-04-07T08:45:00Z">
            <w:rPr>
              <w:rStyle w:val="HTMLCode"/>
            </w:rPr>
          </w:rPrChange>
        </w:rPr>
      </w:pPr>
      <w:r w:rsidRPr="00A46BE2">
        <w:rPr>
          <w:rStyle w:val="HTMLCode"/>
          <w:lang w:val="en-GB"/>
          <w:rPrChange w:id="3106" w:author="Arnauld Desprets" w:date="2020-04-07T08:45:00Z">
            <w:rPr>
              <w:rStyle w:val="HTMLCode"/>
            </w:rPr>
          </w:rPrChange>
        </w:rPr>
        <w:t>Authorization: Bearer AAIgNDIxMjIzZTc3M2YyMzdjNTIzMTg0MjEwMjY2MDg5NmV0AD6QpfILhTsnddGNJQ5MQIHdQI9eESHYs0QyOFDUc4x3A55wFGH2jfbiVLlhDhlddI5tUIe9x-pGgFgHMZZ8IGYVL2wYiB_aOsElY1h8yNRymzvCzDWTFRU4UiaPGH4</w:t>
      </w:r>
    </w:p>
    <w:p w14:paraId="765FA8CF" w14:textId="77777777" w:rsidR="00D0102B" w:rsidRPr="00A46BE2" w:rsidRDefault="00D0102B" w:rsidP="00D0102B">
      <w:pPr>
        <w:pStyle w:val="HTMLPreformatted"/>
        <w:rPr>
          <w:rStyle w:val="HTMLCode"/>
          <w:lang w:val="en-GB"/>
          <w:rPrChange w:id="3107" w:author="Arnauld Desprets" w:date="2020-04-07T08:45:00Z">
            <w:rPr>
              <w:rStyle w:val="HTMLCode"/>
            </w:rPr>
          </w:rPrChange>
        </w:rPr>
      </w:pPr>
      <w:r w:rsidRPr="00A46BE2">
        <w:rPr>
          <w:rStyle w:val="HTMLCode"/>
          <w:lang w:val="en-GB"/>
          <w:rPrChange w:id="3108" w:author="Arnauld Desprets" w:date="2020-04-07T08:45:00Z">
            <w:rPr>
              <w:rStyle w:val="HTMLCode"/>
            </w:rPr>
          </w:rPrChange>
        </w:rPr>
        <w:t>{</w:t>
      </w:r>
    </w:p>
    <w:p w14:paraId="4EDBF3B3" w14:textId="77777777" w:rsidR="00D0102B" w:rsidRPr="00A46BE2" w:rsidRDefault="00D0102B" w:rsidP="00D0102B">
      <w:pPr>
        <w:pStyle w:val="HTMLPreformatted"/>
        <w:rPr>
          <w:rStyle w:val="HTMLCode"/>
          <w:lang w:val="en-GB"/>
          <w:rPrChange w:id="3109" w:author="Arnauld Desprets" w:date="2020-04-07T08:45:00Z">
            <w:rPr>
              <w:rStyle w:val="HTMLCode"/>
            </w:rPr>
          </w:rPrChange>
        </w:rPr>
      </w:pPr>
      <w:r w:rsidRPr="00A46BE2">
        <w:rPr>
          <w:rStyle w:val="HTMLCode"/>
          <w:lang w:val="en-GB"/>
          <w:rPrChange w:id="3110" w:author="Arnauld Desprets" w:date="2020-04-07T08:45:00Z">
            <w:rPr>
              <w:rStyle w:val="HTMLCode"/>
            </w:rPr>
          </w:rPrChange>
        </w:rPr>
        <w:t xml:space="preserve">  "orderDetails": "2 plates",</w:t>
      </w:r>
    </w:p>
    <w:p w14:paraId="67210672" w14:textId="77777777" w:rsidR="00D0102B" w:rsidRPr="00A46BE2" w:rsidRDefault="00D0102B" w:rsidP="00D0102B">
      <w:pPr>
        <w:pStyle w:val="HTMLPreformatted"/>
        <w:rPr>
          <w:rStyle w:val="HTMLCode"/>
          <w:lang w:val="en-GB"/>
          <w:rPrChange w:id="3111" w:author="Arnauld Desprets" w:date="2020-04-07T08:45:00Z">
            <w:rPr>
              <w:rStyle w:val="HTMLCode"/>
            </w:rPr>
          </w:rPrChange>
        </w:rPr>
      </w:pPr>
      <w:r w:rsidRPr="00A46BE2">
        <w:rPr>
          <w:rStyle w:val="HTMLCode"/>
          <w:lang w:val="en-GB"/>
          <w:rPrChange w:id="3112" w:author="Arnauld Desprets" w:date="2020-04-07T08:45:00Z">
            <w:rPr>
              <w:rStyle w:val="HTMLCode"/>
            </w:rPr>
          </w:rPrChange>
        </w:rPr>
        <w:t xml:space="preserve">  "orderDate": "2019-12-25T10:00:00.000Z"</w:t>
      </w:r>
    </w:p>
    <w:p w14:paraId="79013D3F" w14:textId="77777777" w:rsidR="00D0102B" w:rsidRPr="00A46BE2" w:rsidRDefault="00D0102B" w:rsidP="00D0102B">
      <w:pPr>
        <w:pStyle w:val="HTMLPreformatted"/>
        <w:rPr>
          <w:rStyle w:val="HTMLCode"/>
          <w:lang w:val="en-GB"/>
          <w:rPrChange w:id="3113" w:author="Arnauld Desprets" w:date="2020-04-07T08:45:00Z">
            <w:rPr>
              <w:rStyle w:val="HTMLCode"/>
            </w:rPr>
          </w:rPrChange>
        </w:rPr>
      </w:pPr>
      <w:r w:rsidRPr="00A46BE2">
        <w:rPr>
          <w:rStyle w:val="HTMLCode"/>
          <w:lang w:val="en-GB"/>
          <w:rPrChange w:id="3114" w:author="Arnauld Desprets" w:date="2020-04-07T08:45:00Z">
            <w:rPr>
              <w:rStyle w:val="HTMLCode"/>
            </w:rPr>
          </w:rPrChange>
        </w:rPr>
        <w:t>}</w:t>
      </w:r>
    </w:p>
    <w:p w14:paraId="3F978110" w14:textId="77777777" w:rsidR="00D0102B" w:rsidRPr="00A46BE2" w:rsidRDefault="00D0102B" w:rsidP="00D0102B">
      <w:pPr>
        <w:pStyle w:val="NormalWeb"/>
        <w:rPr>
          <w:lang w:val="en-GB"/>
          <w:rPrChange w:id="3115" w:author="Arnauld Desprets" w:date="2020-04-07T08:45:00Z">
            <w:rPr/>
          </w:rPrChange>
        </w:rPr>
      </w:pPr>
      <w:r w:rsidRPr="00A46BE2">
        <w:rPr>
          <w:lang w:val="en-GB"/>
          <w:rPrChange w:id="3116" w:author="Arnauld Desprets" w:date="2020-04-07T08:45:00Z">
            <w:rPr/>
          </w:rPrChange>
        </w:rPr>
        <w:t>Response</w:t>
      </w:r>
    </w:p>
    <w:p w14:paraId="323F214C" w14:textId="77777777" w:rsidR="00D0102B" w:rsidRPr="00A46BE2" w:rsidRDefault="00D0102B" w:rsidP="00D0102B">
      <w:pPr>
        <w:pStyle w:val="HTMLPreformatted"/>
        <w:rPr>
          <w:rStyle w:val="HTMLCode"/>
          <w:lang w:val="en-GB"/>
          <w:rPrChange w:id="3117" w:author="Arnauld Desprets" w:date="2020-04-07T08:45:00Z">
            <w:rPr>
              <w:rStyle w:val="HTMLCode"/>
            </w:rPr>
          </w:rPrChange>
        </w:rPr>
      </w:pPr>
      <w:r w:rsidRPr="00A46BE2">
        <w:rPr>
          <w:rStyle w:val="HTMLCode"/>
          <w:lang w:val="en-GB"/>
          <w:rPrChange w:id="3118" w:author="Arnauld Desprets" w:date="2020-04-07T08:45:00Z">
            <w:rPr>
              <w:rStyle w:val="HTMLCode"/>
            </w:rPr>
          </w:rPrChange>
        </w:rPr>
        <w:t>HTTP/1.1 200 OK</w:t>
      </w:r>
    </w:p>
    <w:p w14:paraId="3AED3C52" w14:textId="77777777" w:rsidR="00D0102B" w:rsidRPr="00A46BE2" w:rsidRDefault="00D0102B" w:rsidP="00D0102B">
      <w:pPr>
        <w:pStyle w:val="HTMLPreformatted"/>
        <w:rPr>
          <w:rStyle w:val="HTMLCode"/>
          <w:lang w:val="en-GB"/>
          <w:rPrChange w:id="3119" w:author="Arnauld Desprets" w:date="2020-04-07T08:45:00Z">
            <w:rPr>
              <w:rStyle w:val="HTMLCode"/>
            </w:rPr>
          </w:rPrChange>
        </w:rPr>
      </w:pPr>
      <w:r w:rsidRPr="00A46BE2">
        <w:rPr>
          <w:rStyle w:val="HTMLCode"/>
          <w:lang w:val="en-GB"/>
          <w:rPrChange w:id="3120" w:author="Arnauld Desprets" w:date="2020-04-07T08:45:00Z">
            <w:rPr>
              <w:rStyle w:val="HTMLCode"/>
            </w:rPr>
          </w:rPrChange>
        </w:rPr>
        <w:t>X-RateLimit-Limit: name=ten,</w:t>
      </w:r>
      <w:proofErr w:type="gramStart"/>
      <w:r w:rsidRPr="00A46BE2">
        <w:rPr>
          <w:rStyle w:val="HTMLCode"/>
          <w:lang w:val="en-GB"/>
          <w:rPrChange w:id="3121" w:author="Arnauld Desprets" w:date="2020-04-07T08:45:00Z">
            <w:rPr>
              <w:rStyle w:val="HTMLCode"/>
            </w:rPr>
          </w:rPrChange>
        </w:rPr>
        <w:t>10;</w:t>
      </w:r>
      <w:proofErr w:type="gramEnd"/>
    </w:p>
    <w:p w14:paraId="3A2FFC37" w14:textId="77777777" w:rsidR="00D0102B" w:rsidRPr="00A46BE2" w:rsidRDefault="00D0102B" w:rsidP="00D0102B">
      <w:pPr>
        <w:pStyle w:val="HTMLPreformatted"/>
        <w:rPr>
          <w:rStyle w:val="HTMLCode"/>
          <w:lang w:val="en-GB"/>
          <w:rPrChange w:id="3122" w:author="Arnauld Desprets" w:date="2020-04-07T08:45:00Z">
            <w:rPr>
              <w:rStyle w:val="HTMLCode"/>
            </w:rPr>
          </w:rPrChange>
        </w:rPr>
      </w:pPr>
      <w:r w:rsidRPr="00A46BE2">
        <w:rPr>
          <w:rStyle w:val="HTMLCode"/>
          <w:lang w:val="en-GB"/>
          <w:rPrChange w:id="3123" w:author="Arnauld Desprets" w:date="2020-04-07T08:45:00Z">
            <w:rPr>
              <w:rStyle w:val="HTMLCode"/>
            </w:rPr>
          </w:rPrChange>
        </w:rPr>
        <w:t>X-RateLimit-Remaining: name=ten,</w:t>
      </w:r>
      <w:proofErr w:type="gramStart"/>
      <w:r w:rsidRPr="00A46BE2">
        <w:rPr>
          <w:rStyle w:val="HTMLCode"/>
          <w:lang w:val="en-GB"/>
          <w:rPrChange w:id="3124" w:author="Arnauld Desprets" w:date="2020-04-07T08:45:00Z">
            <w:rPr>
              <w:rStyle w:val="HTMLCode"/>
            </w:rPr>
          </w:rPrChange>
        </w:rPr>
        <w:t>9;</w:t>
      </w:r>
      <w:proofErr w:type="gramEnd"/>
    </w:p>
    <w:p w14:paraId="5DEBAF6F" w14:textId="77777777" w:rsidR="00D0102B" w:rsidRPr="00A46BE2" w:rsidRDefault="00D0102B" w:rsidP="00D0102B">
      <w:pPr>
        <w:pStyle w:val="HTMLPreformatted"/>
        <w:rPr>
          <w:rStyle w:val="HTMLCode"/>
          <w:lang w:val="en-GB"/>
          <w:rPrChange w:id="3125" w:author="Arnauld Desprets" w:date="2020-04-07T08:45:00Z">
            <w:rPr>
              <w:rStyle w:val="HTMLCode"/>
              <w:lang w:val="fr-FR"/>
            </w:rPr>
          </w:rPrChange>
        </w:rPr>
      </w:pPr>
      <w:r w:rsidRPr="00A46BE2">
        <w:rPr>
          <w:rStyle w:val="HTMLCode"/>
          <w:lang w:val="en-GB"/>
          <w:rPrChange w:id="3126" w:author="Arnauld Desprets" w:date="2020-04-07T08:45:00Z">
            <w:rPr>
              <w:rStyle w:val="HTMLCode"/>
              <w:lang w:val="fr-FR"/>
            </w:rPr>
          </w:rPrChange>
        </w:rPr>
        <w:t>Accept: application/json</w:t>
      </w:r>
    </w:p>
    <w:p w14:paraId="35B60CEB" w14:textId="77777777" w:rsidR="00D0102B" w:rsidRPr="00A46BE2" w:rsidRDefault="00D0102B" w:rsidP="00D0102B">
      <w:pPr>
        <w:pStyle w:val="HTMLPreformatted"/>
        <w:rPr>
          <w:rStyle w:val="HTMLCode"/>
          <w:lang w:val="en-GB"/>
          <w:rPrChange w:id="3127" w:author="Arnauld Desprets" w:date="2020-04-07T08:45:00Z">
            <w:rPr>
              <w:rStyle w:val="HTMLCode"/>
              <w:lang w:val="fr-FR"/>
            </w:rPr>
          </w:rPrChange>
        </w:rPr>
      </w:pPr>
      <w:r w:rsidRPr="00A46BE2">
        <w:rPr>
          <w:rStyle w:val="HTMLCode"/>
          <w:lang w:val="en-GB"/>
          <w:rPrChange w:id="3128" w:author="Arnauld Desprets" w:date="2020-04-07T08:45:00Z">
            <w:rPr>
              <w:rStyle w:val="HTMLCode"/>
              <w:lang w:val="fr-FR"/>
            </w:rPr>
          </w:rPrChange>
        </w:rPr>
        <w:t>X-Client-IP: 10.126.64.177</w:t>
      </w:r>
    </w:p>
    <w:p w14:paraId="241A53D0" w14:textId="77777777" w:rsidR="00D0102B" w:rsidRPr="00A46BE2" w:rsidRDefault="00D0102B" w:rsidP="00D0102B">
      <w:pPr>
        <w:pStyle w:val="HTMLPreformatted"/>
        <w:rPr>
          <w:rStyle w:val="HTMLCode"/>
          <w:lang w:val="en-GB"/>
          <w:rPrChange w:id="3129" w:author="Arnauld Desprets" w:date="2020-04-07T08:45:00Z">
            <w:rPr>
              <w:rStyle w:val="HTMLCode"/>
              <w:lang w:val="fr-FR"/>
            </w:rPr>
          </w:rPrChange>
        </w:rPr>
      </w:pPr>
      <w:r w:rsidRPr="00A46BE2">
        <w:rPr>
          <w:rStyle w:val="HTMLCode"/>
          <w:lang w:val="en-GB"/>
          <w:rPrChange w:id="3130" w:author="Arnauld Desprets" w:date="2020-04-07T08:45:00Z">
            <w:rPr>
              <w:rStyle w:val="HTMLCode"/>
              <w:lang w:val="fr-FR"/>
            </w:rPr>
          </w:rPrChange>
        </w:rPr>
        <w:t>X-Global-Transaction-ID: 6fc036bd5e877298000817c9</w:t>
      </w:r>
    </w:p>
    <w:p w14:paraId="210E0E22" w14:textId="77777777" w:rsidR="00D0102B" w:rsidRPr="00A46BE2" w:rsidRDefault="00D0102B" w:rsidP="00D0102B">
      <w:pPr>
        <w:pStyle w:val="HTMLPreformatted"/>
        <w:rPr>
          <w:rStyle w:val="HTMLCode"/>
          <w:lang w:val="en-GB"/>
          <w:rPrChange w:id="3131" w:author="Arnauld Desprets" w:date="2020-04-07T08:45:00Z">
            <w:rPr>
              <w:rStyle w:val="HTMLCode"/>
              <w:lang w:val="fr-FR"/>
            </w:rPr>
          </w:rPrChange>
        </w:rPr>
      </w:pPr>
      <w:r w:rsidRPr="00A46BE2">
        <w:rPr>
          <w:rStyle w:val="HTMLCode"/>
          <w:lang w:val="en-GB"/>
          <w:rPrChange w:id="3132" w:author="Arnauld Desprets" w:date="2020-04-07T08:45:00Z">
            <w:rPr>
              <w:rStyle w:val="HTMLCode"/>
              <w:lang w:val="fr-FR"/>
            </w:rPr>
          </w:rPrChange>
        </w:rPr>
        <w:t>Content-Type: application/json</w:t>
      </w:r>
    </w:p>
    <w:p w14:paraId="3340F157" w14:textId="77777777" w:rsidR="00D0102B" w:rsidRPr="00A46BE2" w:rsidRDefault="00D0102B" w:rsidP="00D0102B">
      <w:pPr>
        <w:pStyle w:val="HTMLPreformatted"/>
        <w:rPr>
          <w:rStyle w:val="HTMLCode"/>
          <w:lang w:val="en-GB"/>
          <w:rPrChange w:id="3133" w:author="Arnauld Desprets" w:date="2020-04-07T08:45:00Z">
            <w:rPr>
              <w:rStyle w:val="HTMLCode"/>
              <w:lang w:val="fr-FR"/>
            </w:rPr>
          </w:rPrChange>
        </w:rPr>
      </w:pPr>
      <w:r w:rsidRPr="00A46BE2">
        <w:rPr>
          <w:rStyle w:val="HTMLCode"/>
          <w:lang w:val="en-GB"/>
          <w:rPrChange w:id="3134" w:author="Arnauld Desprets" w:date="2020-04-07T08:45:00Z">
            <w:rPr>
              <w:rStyle w:val="HTMLCode"/>
              <w:lang w:val="fr-FR"/>
            </w:rPr>
          </w:rPrChange>
        </w:rPr>
        <w:t>{</w:t>
      </w:r>
    </w:p>
    <w:p w14:paraId="5D7758EA" w14:textId="77777777" w:rsidR="00D0102B" w:rsidRPr="00A46BE2" w:rsidRDefault="00D0102B" w:rsidP="00D0102B">
      <w:pPr>
        <w:pStyle w:val="HTMLPreformatted"/>
        <w:rPr>
          <w:rStyle w:val="HTMLCode"/>
          <w:lang w:val="en-GB"/>
          <w:rPrChange w:id="3135" w:author="Arnauld Desprets" w:date="2020-04-07T08:45:00Z">
            <w:rPr>
              <w:rStyle w:val="HTMLCode"/>
              <w:lang w:val="fr-FR"/>
            </w:rPr>
          </w:rPrChange>
        </w:rPr>
      </w:pPr>
      <w:r w:rsidRPr="00A46BE2">
        <w:rPr>
          <w:rStyle w:val="HTMLCode"/>
          <w:lang w:val="en-GB"/>
          <w:rPrChange w:id="3136" w:author="Arnauld Desprets" w:date="2020-04-07T08:45:00Z">
            <w:rPr>
              <w:rStyle w:val="HTMLCode"/>
              <w:lang w:val="fr-FR"/>
            </w:rPr>
          </w:rPrChange>
        </w:rPr>
        <w:tab/>
        <w:t>"</w:t>
      </w:r>
      <w:proofErr w:type="spellStart"/>
      <w:r w:rsidRPr="00A46BE2">
        <w:rPr>
          <w:rStyle w:val="HTMLCode"/>
          <w:lang w:val="en-GB"/>
          <w:rPrChange w:id="3137" w:author="Arnauld Desprets" w:date="2020-04-07T08:45:00Z">
            <w:rPr>
              <w:rStyle w:val="HTMLCode"/>
              <w:lang w:val="fr-FR"/>
            </w:rPr>
          </w:rPrChange>
        </w:rPr>
        <w:t>norderId</w:t>
      </w:r>
      <w:proofErr w:type="spellEnd"/>
      <w:r w:rsidRPr="00A46BE2">
        <w:rPr>
          <w:rStyle w:val="HTMLCode"/>
          <w:lang w:val="en-GB"/>
          <w:rPrChange w:id="3138" w:author="Arnauld Desprets" w:date="2020-04-07T08:45:00Z">
            <w:rPr>
              <w:rStyle w:val="HTMLCode"/>
              <w:lang w:val="fr-FR"/>
            </w:rPr>
          </w:rPrChange>
        </w:rPr>
        <w:t>": "7275084087558144",</w:t>
      </w:r>
    </w:p>
    <w:p w14:paraId="469AFFB2" w14:textId="77777777" w:rsidR="00D0102B" w:rsidRPr="00A46BE2" w:rsidRDefault="00D0102B" w:rsidP="00D0102B">
      <w:pPr>
        <w:pStyle w:val="HTMLPreformatted"/>
        <w:rPr>
          <w:rStyle w:val="HTMLCode"/>
          <w:lang w:val="en-GB"/>
          <w:rPrChange w:id="3139" w:author="Arnauld Desprets" w:date="2020-04-07T08:45:00Z">
            <w:rPr>
              <w:rStyle w:val="HTMLCode"/>
              <w:lang w:val="fr-FR"/>
            </w:rPr>
          </w:rPrChange>
        </w:rPr>
      </w:pPr>
      <w:r w:rsidRPr="00A46BE2">
        <w:rPr>
          <w:rStyle w:val="HTMLCode"/>
          <w:lang w:val="en-GB"/>
          <w:rPrChange w:id="3140" w:author="Arnauld Desprets" w:date="2020-04-07T08:45:00Z">
            <w:rPr>
              <w:rStyle w:val="HTMLCode"/>
              <w:lang w:val="fr-FR"/>
            </w:rPr>
          </w:rPrChange>
        </w:rPr>
        <w:tab/>
        <w:t>"</w:t>
      </w:r>
      <w:proofErr w:type="spellStart"/>
      <w:r w:rsidRPr="00A46BE2">
        <w:rPr>
          <w:rStyle w:val="HTMLCode"/>
          <w:lang w:val="en-GB"/>
          <w:rPrChange w:id="3141" w:author="Arnauld Desprets" w:date="2020-04-07T08:45:00Z">
            <w:rPr>
              <w:rStyle w:val="HTMLCode"/>
              <w:lang w:val="fr-FR"/>
            </w:rPr>
          </w:rPrChange>
        </w:rPr>
        <w:t>norderResult</w:t>
      </w:r>
      <w:proofErr w:type="spellEnd"/>
      <w:r w:rsidRPr="00A46BE2">
        <w:rPr>
          <w:rStyle w:val="HTMLCode"/>
          <w:lang w:val="en-GB"/>
          <w:rPrChange w:id="3142" w:author="Arnauld Desprets" w:date="2020-04-07T08:45:00Z">
            <w:rPr>
              <w:rStyle w:val="HTMLCode"/>
              <w:lang w:val="fr-FR"/>
            </w:rPr>
          </w:rPrChange>
        </w:rPr>
        <w:t>": true,</w:t>
      </w:r>
    </w:p>
    <w:p w14:paraId="43501EB7" w14:textId="77777777" w:rsidR="00D0102B" w:rsidRPr="00A46BE2" w:rsidRDefault="00D0102B" w:rsidP="00D0102B">
      <w:pPr>
        <w:pStyle w:val="HTMLPreformatted"/>
        <w:rPr>
          <w:rStyle w:val="HTMLCode"/>
          <w:lang w:val="en-GB"/>
          <w:rPrChange w:id="3143" w:author="Arnauld Desprets" w:date="2020-04-07T08:45:00Z">
            <w:rPr>
              <w:rStyle w:val="HTMLCode"/>
              <w:lang w:val="fr-FR"/>
            </w:rPr>
          </w:rPrChange>
        </w:rPr>
      </w:pPr>
      <w:r w:rsidRPr="00A46BE2">
        <w:rPr>
          <w:rStyle w:val="HTMLCode"/>
          <w:lang w:val="en-GB"/>
          <w:rPrChange w:id="3144" w:author="Arnauld Desprets" w:date="2020-04-07T08:45:00Z">
            <w:rPr>
              <w:rStyle w:val="HTMLCode"/>
              <w:lang w:val="fr-FR"/>
            </w:rPr>
          </w:rPrChange>
        </w:rPr>
        <w:tab/>
        <w:t>"</w:t>
      </w:r>
      <w:proofErr w:type="spellStart"/>
      <w:r w:rsidRPr="00A46BE2">
        <w:rPr>
          <w:rStyle w:val="HTMLCode"/>
          <w:lang w:val="en-GB"/>
          <w:rPrChange w:id="3145" w:author="Arnauld Desprets" w:date="2020-04-07T08:45:00Z">
            <w:rPr>
              <w:rStyle w:val="HTMLCode"/>
              <w:lang w:val="fr-FR"/>
            </w:rPr>
          </w:rPrChange>
        </w:rPr>
        <w:t>norderDetails</w:t>
      </w:r>
      <w:proofErr w:type="spellEnd"/>
      <w:r w:rsidRPr="00A46BE2">
        <w:rPr>
          <w:rStyle w:val="HTMLCode"/>
          <w:lang w:val="en-GB"/>
          <w:rPrChange w:id="3146" w:author="Arnauld Desprets" w:date="2020-04-07T08:45:00Z">
            <w:rPr>
              <w:rStyle w:val="HTMLCode"/>
              <w:lang w:val="fr-FR"/>
            </w:rPr>
          </w:rPrChange>
        </w:rPr>
        <w:t>": "2 plates",</w:t>
      </w:r>
    </w:p>
    <w:p w14:paraId="73B71E28" w14:textId="77777777" w:rsidR="00D0102B" w:rsidRPr="00A46BE2" w:rsidRDefault="00D0102B" w:rsidP="00D0102B">
      <w:pPr>
        <w:pStyle w:val="HTMLPreformatted"/>
        <w:rPr>
          <w:rStyle w:val="HTMLCode"/>
          <w:lang w:val="en-GB"/>
          <w:rPrChange w:id="3147" w:author="Arnauld Desprets" w:date="2020-04-07T08:45:00Z">
            <w:rPr>
              <w:rStyle w:val="HTMLCode"/>
              <w:lang w:val="fr-FR"/>
            </w:rPr>
          </w:rPrChange>
        </w:rPr>
      </w:pPr>
      <w:r w:rsidRPr="00A46BE2">
        <w:rPr>
          <w:rStyle w:val="HTMLCode"/>
          <w:lang w:val="en-GB"/>
          <w:rPrChange w:id="3148" w:author="Arnauld Desprets" w:date="2020-04-07T08:45:00Z">
            <w:rPr>
              <w:rStyle w:val="HTMLCode"/>
              <w:lang w:val="fr-FR"/>
            </w:rPr>
          </w:rPrChange>
        </w:rPr>
        <w:tab/>
        <w:t>"</w:t>
      </w:r>
      <w:proofErr w:type="spellStart"/>
      <w:r w:rsidRPr="00A46BE2">
        <w:rPr>
          <w:rStyle w:val="HTMLCode"/>
          <w:lang w:val="en-GB"/>
          <w:rPrChange w:id="3149" w:author="Arnauld Desprets" w:date="2020-04-07T08:45:00Z">
            <w:rPr>
              <w:rStyle w:val="HTMLCode"/>
              <w:lang w:val="fr-FR"/>
            </w:rPr>
          </w:rPrChange>
        </w:rPr>
        <w:t>norderDate</w:t>
      </w:r>
      <w:proofErr w:type="spellEnd"/>
      <w:r w:rsidRPr="00A46BE2">
        <w:rPr>
          <w:rStyle w:val="HTMLCode"/>
          <w:lang w:val="en-GB"/>
          <w:rPrChange w:id="3150" w:author="Arnauld Desprets" w:date="2020-04-07T08:45:00Z">
            <w:rPr>
              <w:rStyle w:val="HTMLCode"/>
              <w:lang w:val="fr-FR"/>
            </w:rPr>
          </w:rPrChange>
        </w:rPr>
        <w:t>": "2019-12-25T10:00:00.000Z"</w:t>
      </w:r>
    </w:p>
    <w:p w14:paraId="530CCFE7" w14:textId="77777777" w:rsidR="00D0102B" w:rsidRPr="00A46BE2" w:rsidRDefault="00D0102B" w:rsidP="00D0102B">
      <w:pPr>
        <w:pStyle w:val="HTMLPreformatted"/>
        <w:rPr>
          <w:rStyle w:val="HTMLCode"/>
          <w:lang w:val="en-GB"/>
          <w:rPrChange w:id="3151" w:author="Arnauld Desprets" w:date="2020-04-07T08:45:00Z">
            <w:rPr>
              <w:rStyle w:val="HTMLCode"/>
              <w:lang w:val="fr-FR"/>
            </w:rPr>
          </w:rPrChange>
        </w:rPr>
      </w:pPr>
      <w:r w:rsidRPr="00A46BE2">
        <w:rPr>
          <w:rStyle w:val="HTMLCode"/>
          <w:lang w:val="en-GB"/>
          <w:rPrChange w:id="3152" w:author="Arnauld Desprets" w:date="2020-04-07T08:45:00Z">
            <w:rPr>
              <w:rStyle w:val="HTMLCode"/>
              <w:lang w:val="fr-FR"/>
            </w:rPr>
          </w:rPrChange>
        </w:rPr>
        <w:t>}</w:t>
      </w:r>
    </w:p>
    <w:p w14:paraId="2D90B5FF" w14:textId="77777777" w:rsidR="00D0102B" w:rsidRPr="00A46BE2" w:rsidRDefault="00D0102B" w:rsidP="00D0102B">
      <w:pPr>
        <w:pStyle w:val="Heading3"/>
        <w:rPr>
          <w:lang w:val="en-GB"/>
          <w:rPrChange w:id="3153" w:author="Arnauld Desprets" w:date="2020-04-07T08:45:00Z">
            <w:rPr>
              <w:lang w:val="fr-FR"/>
            </w:rPr>
          </w:rPrChange>
        </w:rPr>
      </w:pPr>
      <w:r w:rsidRPr="00A46BE2">
        <w:rPr>
          <w:lang w:val="en-GB"/>
          <w:rPrChange w:id="3154" w:author="Arnauld Desprets" w:date="2020-04-07T08:45:00Z">
            <w:rPr>
              <w:lang w:val="fr-FR"/>
            </w:rPr>
          </w:rPrChange>
        </w:rPr>
        <w:t>Using the Developer portal</w:t>
      </w:r>
    </w:p>
    <w:p w14:paraId="23A2D2C0" w14:textId="77777777" w:rsidR="00D0102B" w:rsidRPr="00A46BE2" w:rsidRDefault="00D0102B" w:rsidP="00D0102B">
      <w:pPr>
        <w:pStyle w:val="NormalWeb"/>
        <w:rPr>
          <w:lang w:val="en-GB"/>
          <w:rPrChange w:id="3155" w:author="Arnauld Desprets" w:date="2020-04-07T08:45:00Z">
            <w:rPr/>
          </w:rPrChange>
        </w:rPr>
      </w:pPr>
      <w:r w:rsidRPr="00A46BE2">
        <w:rPr>
          <w:lang w:val="en-GB"/>
          <w:rPrChange w:id="3156" w:author="Arnauld Desprets" w:date="2020-04-07T08:45:00Z">
            <w:rPr/>
          </w:rPrChange>
        </w:rPr>
        <w:t xml:space="preserve">We do not explain all the steps because it has been done in previous chapters. We sign </w:t>
      </w:r>
      <w:proofErr w:type="gramStart"/>
      <w:r w:rsidRPr="00A46BE2">
        <w:rPr>
          <w:lang w:val="en-GB"/>
          <w:rPrChange w:id="3157" w:author="Arnauld Desprets" w:date="2020-04-07T08:45:00Z">
            <w:rPr/>
          </w:rPrChange>
        </w:rPr>
        <w:t>in to</w:t>
      </w:r>
      <w:proofErr w:type="gramEnd"/>
      <w:r w:rsidRPr="00A46BE2">
        <w:rPr>
          <w:lang w:val="en-GB"/>
          <w:rPrChange w:id="3158" w:author="Arnauld Desprets" w:date="2020-04-07T08:45:00Z">
            <w:rPr/>
          </w:rPrChange>
        </w:rPr>
        <w:t xml:space="preserve"> the developer Portal, then select the FakeMagento V4.0.0 API, and click on Try it. In the first step, we get the token. We select the </w:t>
      </w:r>
      <w:proofErr w:type="spellStart"/>
      <w:r w:rsidRPr="00A46BE2">
        <w:rPr>
          <w:lang w:val="en-GB"/>
          <w:rPrChange w:id="3159" w:author="Arnauld Desprets" w:date="2020-04-07T08:45:00Z">
            <w:rPr/>
          </w:rPrChange>
        </w:rPr>
        <w:t>MyMobile</w:t>
      </w:r>
      <w:del w:id="3160" w:author="Arnauld Desprets" w:date="2020-04-07T08:59:00Z">
        <w:r w:rsidRPr="00A46BE2" w:rsidDel="007E01FF">
          <w:rPr>
            <w:lang w:val="en-GB"/>
            <w:rPrChange w:id="3161" w:author="Arnauld Desprets" w:date="2020-04-07T08:45:00Z">
              <w:rPr/>
            </w:rPrChange>
          </w:rPr>
          <w:delText xml:space="preserve"> </w:delText>
        </w:r>
      </w:del>
      <w:r w:rsidRPr="00A46BE2">
        <w:rPr>
          <w:lang w:val="en-GB"/>
          <w:rPrChange w:id="3162" w:author="Arnauld Desprets" w:date="2020-04-07T08:45:00Z">
            <w:rPr/>
          </w:rPrChange>
        </w:rPr>
        <w:t>App</w:t>
      </w:r>
      <w:proofErr w:type="spellEnd"/>
      <w:r w:rsidRPr="00A46BE2">
        <w:rPr>
          <w:lang w:val="en-GB"/>
          <w:rPrChange w:id="3163" w:author="Arnauld Desprets" w:date="2020-04-07T08:45:00Z">
            <w:rPr/>
          </w:rPrChange>
        </w:rPr>
        <w:t xml:space="preserve"> application, then enter the client_secret, enter the username and password and click on the Get Token button. It returns the Access Token.</w:t>
      </w:r>
    </w:p>
    <w:p w14:paraId="387BE4CB" w14:textId="689A9C70" w:rsidR="00D0102B" w:rsidRPr="00A46BE2" w:rsidRDefault="00D0102B" w:rsidP="00D0102B">
      <w:pPr>
        <w:pStyle w:val="NormalWeb"/>
        <w:rPr>
          <w:lang w:val="en-GB"/>
          <w:rPrChange w:id="3164" w:author="Arnauld Desprets" w:date="2020-04-07T08:45:00Z">
            <w:rPr/>
          </w:rPrChange>
        </w:rPr>
      </w:pPr>
      <w:r w:rsidRPr="00A46BE2">
        <w:rPr>
          <w:noProof/>
          <w:color w:val="0000FF"/>
          <w:lang w:val="en-GB"/>
          <w:rPrChange w:id="3165" w:author="Arnauld Desprets" w:date="2020-04-07T08:45:00Z">
            <w:rPr>
              <w:noProof/>
              <w:color w:val="0000FF"/>
            </w:rPr>
          </w:rPrChange>
        </w:rPr>
        <w:lastRenderedPageBreak/>
        <w:drawing>
          <wp:inline distT="0" distB="0" distL="0" distR="0" wp14:anchorId="300860B3" wp14:editId="14003FC1">
            <wp:extent cx="5943600" cy="3284855"/>
            <wp:effectExtent l="0" t="0" r="0" b="0"/>
            <wp:docPr id="58" name="Picture 58" descr="Test Get Access Token">
              <a:hlinkClick xmlns:a="http://schemas.openxmlformats.org/drawingml/2006/main" r:id="rId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Test Get Access Token">
                      <a:hlinkClick r:id="rId235" tgtFrame="&quot;_blank&quot;"/>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3284855"/>
                    </a:xfrm>
                    <a:prstGeom prst="rect">
                      <a:avLst/>
                    </a:prstGeom>
                    <a:noFill/>
                    <a:ln>
                      <a:noFill/>
                    </a:ln>
                  </pic:spPr>
                </pic:pic>
              </a:graphicData>
            </a:graphic>
          </wp:inline>
        </w:drawing>
      </w:r>
    </w:p>
    <w:p w14:paraId="04051FCF" w14:textId="77777777" w:rsidR="00D0102B" w:rsidRPr="00A46BE2" w:rsidRDefault="00D0102B" w:rsidP="00D0102B">
      <w:pPr>
        <w:pStyle w:val="NormalWeb"/>
        <w:rPr>
          <w:lang w:val="en-GB"/>
          <w:rPrChange w:id="3166" w:author="Arnauld Desprets" w:date="2020-04-07T08:45:00Z">
            <w:rPr/>
          </w:rPrChange>
        </w:rPr>
      </w:pPr>
      <w:r w:rsidRPr="00A46BE2">
        <w:rPr>
          <w:lang w:val="en-GB"/>
          <w:rPrChange w:id="3167" w:author="Arnauld Desprets" w:date="2020-04-07T08:45:00Z">
            <w:rPr/>
          </w:rPrChange>
        </w:rPr>
        <w:t>In the second step, we click on Generate link to automatically populate the parameters needed to call the API. Then click on Send button. This invokes the FakeMagento API using the access Token as a Bearer.</w:t>
      </w:r>
    </w:p>
    <w:p w14:paraId="53A1F66E" w14:textId="0F738EA7" w:rsidR="00D0102B" w:rsidRPr="00A46BE2" w:rsidRDefault="00D0102B" w:rsidP="00D0102B">
      <w:pPr>
        <w:pStyle w:val="NormalWeb"/>
        <w:rPr>
          <w:lang w:val="en-GB"/>
          <w:rPrChange w:id="3168" w:author="Arnauld Desprets" w:date="2020-04-07T08:45:00Z">
            <w:rPr/>
          </w:rPrChange>
        </w:rPr>
      </w:pPr>
      <w:r w:rsidRPr="00A46BE2">
        <w:rPr>
          <w:noProof/>
          <w:color w:val="0000FF"/>
          <w:lang w:val="en-GB"/>
          <w:rPrChange w:id="3169" w:author="Arnauld Desprets" w:date="2020-04-07T08:45:00Z">
            <w:rPr>
              <w:noProof/>
              <w:color w:val="0000FF"/>
            </w:rPr>
          </w:rPrChange>
        </w:rPr>
        <w:lastRenderedPageBreak/>
        <w:drawing>
          <wp:inline distT="0" distB="0" distL="0" distR="0" wp14:anchorId="4C727198" wp14:editId="41590723">
            <wp:extent cx="5943600" cy="5510530"/>
            <wp:effectExtent l="0" t="0" r="0" b="0"/>
            <wp:docPr id="57" name="Picture 57" descr="Test Get Access Token">
              <a:hlinkClick xmlns:a="http://schemas.openxmlformats.org/drawingml/2006/main" r:id="rId2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Test Get Access Token">
                      <a:hlinkClick r:id="rId237" tgtFrame="&quot;_blank&quot;"/>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5510530"/>
                    </a:xfrm>
                    <a:prstGeom prst="rect">
                      <a:avLst/>
                    </a:prstGeom>
                    <a:noFill/>
                    <a:ln>
                      <a:noFill/>
                    </a:ln>
                  </pic:spPr>
                </pic:pic>
              </a:graphicData>
            </a:graphic>
          </wp:inline>
        </w:drawing>
      </w:r>
    </w:p>
    <w:p w14:paraId="0777B693" w14:textId="77777777" w:rsidR="00D0102B" w:rsidRPr="00A46BE2" w:rsidRDefault="00D0102B" w:rsidP="00D0102B">
      <w:pPr>
        <w:pStyle w:val="Heading2"/>
        <w:rPr>
          <w:lang w:val="en-GB"/>
          <w:rPrChange w:id="3170" w:author="Arnauld Desprets" w:date="2020-04-07T08:45:00Z">
            <w:rPr/>
          </w:rPrChange>
        </w:rPr>
      </w:pPr>
      <w:r w:rsidRPr="00A46BE2">
        <w:rPr>
          <w:lang w:val="en-GB"/>
          <w:rPrChange w:id="3171" w:author="Arnauld Desprets" w:date="2020-04-07T08:45:00Z">
            <w:rPr/>
          </w:rPrChange>
        </w:rPr>
        <w:t>Protecting an API with OAuth - External Provider</w:t>
      </w:r>
    </w:p>
    <w:p w14:paraId="16A3EC5D" w14:textId="5276D367" w:rsidR="00D0102B" w:rsidRPr="00A46BE2" w:rsidRDefault="00D0102B" w:rsidP="00D0102B">
      <w:pPr>
        <w:pStyle w:val="NormalWeb"/>
        <w:rPr>
          <w:lang w:val="en-GB"/>
          <w:rPrChange w:id="3172" w:author="Arnauld Desprets" w:date="2020-04-07T08:45:00Z">
            <w:rPr/>
          </w:rPrChange>
        </w:rPr>
      </w:pPr>
      <w:r w:rsidRPr="00A46BE2">
        <w:rPr>
          <w:lang w:val="en-GB"/>
          <w:rPrChange w:id="3173" w:author="Arnauld Desprets" w:date="2020-04-07T08:45:00Z">
            <w:rPr/>
          </w:rPrChange>
        </w:rPr>
        <w:t xml:space="preserve">In this scenario, we already have an OAuth Provider available. The </w:t>
      </w:r>
      <w:del w:id="3174" w:author="Arnauld Desprets" w:date="2020-04-07T08:59:00Z">
        <w:r w:rsidRPr="00A46BE2" w:rsidDel="007E01FF">
          <w:rPr>
            <w:lang w:val="en-GB"/>
            <w:rPrChange w:id="3175" w:author="Arnauld Desprets" w:date="2020-04-07T08:45:00Z">
              <w:rPr/>
            </w:rPrChange>
          </w:rPr>
          <w:delText>intergation</w:delText>
        </w:r>
      </w:del>
      <w:ins w:id="3176" w:author="Arnauld Desprets" w:date="2020-04-07T08:59:00Z">
        <w:r w:rsidR="007E01FF" w:rsidRPr="007E01FF">
          <w:rPr>
            <w:lang w:val="en-GB"/>
          </w:rPr>
          <w:t>integration</w:t>
        </w:r>
      </w:ins>
      <w:r w:rsidRPr="00A46BE2">
        <w:rPr>
          <w:lang w:val="en-GB"/>
          <w:rPrChange w:id="3177" w:author="Arnauld Desprets" w:date="2020-04-07T08:45:00Z">
            <w:rPr/>
          </w:rPrChange>
        </w:rPr>
        <w:t xml:space="preserve"> with API Connect is very simple, the application first synchronise the API keys with the applications defined in the OAuth Provider. It can be done in two manners, either the API keys are created in API Connect and then added to the OAuth Provider, either the API Keys are created in the </w:t>
      </w:r>
      <w:del w:id="3178" w:author="Arnauld Desprets" w:date="2020-04-07T08:59:00Z">
        <w:r w:rsidRPr="00A46BE2" w:rsidDel="007E01FF">
          <w:rPr>
            <w:lang w:val="en-GB"/>
            <w:rPrChange w:id="3179" w:author="Arnauld Desprets" w:date="2020-04-07T08:45:00Z">
              <w:rPr/>
            </w:rPrChange>
          </w:rPr>
          <w:delText>Ouath</w:delText>
        </w:r>
      </w:del>
      <w:ins w:id="3180" w:author="Arnauld Desprets" w:date="2020-04-07T08:59:00Z">
        <w:r w:rsidR="007E01FF" w:rsidRPr="007E01FF">
          <w:rPr>
            <w:lang w:val="en-GB"/>
          </w:rPr>
          <w:t>OAuth</w:t>
        </w:r>
      </w:ins>
      <w:r w:rsidRPr="00A46BE2">
        <w:rPr>
          <w:lang w:val="en-GB"/>
          <w:rPrChange w:id="3181" w:author="Arnauld Desprets" w:date="2020-04-07T08:45:00Z">
            <w:rPr/>
          </w:rPrChange>
        </w:rPr>
        <w:t xml:space="preserve"> Provider and they are added to th</w:t>
      </w:r>
      <w:ins w:id="3182" w:author="Arnauld Desprets" w:date="2020-04-07T08:59:00Z">
        <w:r w:rsidR="007E01FF">
          <w:rPr>
            <w:lang w:val="en-GB"/>
          </w:rPr>
          <w:t>e</w:t>
        </w:r>
      </w:ins>
      <w:r w:rsidRPr="00A46BE2">
        <w:rPr>
          <w:lang w:val="en-GB"/>
          <w:rPrChange w:id="3183" w:author="Arnauld Desprets" w:date="2020-04-07T08:45:00Z">
            <w:rPr/>
          </w:rPrChange>
        </w:rPr>
        <w:t xml:space="preserve"> </w:t>
      </w:r>
      <w:del w:id="3184" w:author="Arnauld Desprets" w:date="2020-04-07T08:59:00Z">
        <w:r w:rsidRPr="00A46BE2" w:rsidDel="007E01FF">
          <w:rPr>
            <w:lang w:val="en-GB"/>
            <w:rPrChange w:id="3185" w:author="Arnauld Desprets" w:date="2020-04-07T08:45:00Z">
              <w:rPr/>
            </w:rPrChange>
          </w:rPr>
          <w:delText>eapplication</w:delText>
        </w:r>
      </w:del>
      <w:ins w:id="3186" w:author="Arnauld Desprets" w:date="2020-04-07T08:59:00Z">
        <w:r w:rsidR="007E01FF" w:rsidRPr="007E01FF">
          <w:rPr>
            <w:lang w:val="en-GB"/>
          </w:rPr>
          <w:t>application</w:t>
        </w:r>
      </w:ins>
      <w:r w:rsidRPr="00A46BE2">
        <w:rPr>
          <w:lang w:val="en-GB"/>
          <w:rPrChange w:id="3187" w:author="Arnauld Desprets" w:date="2020-04-07T08:45:00Z">
            <w:rPr/>
          </w:rPrChange>
        </w:rPr>
        <w:t xml:space="preserve"> in API Connect. In this scenario, we will use the second option which will give us an opportunity to look at the API Connect CLI. At runtime, the application, first get the token from the OAuth </w:t>
      </w:r>
      <w:del w:id="3188" w:author="Arnauld Desprets" w:date="2020-04-07T08:59:00Z">
        <w:r w:rsidRPr="00A46BE2" w:rsidDel="007E01FF">
          <w:rPr>
            <w:lang w:val="en-GB"/>
            <w:rPrChange w:id="3189" w:author="Arnauld Desprets" w:date="2020-04-07T08:45:00Z">
              <w:rPr/>
            </w:rPrChange>
          </w:rPr>
          <w:delText>povider</w:delText>
        </w:r>
      </w:del>
      <w:ins w:id="3190" w:author="Arnauld Desprets" w:date="2020-04-07T08:59:00Z">
        <w:r w:rsidR="007E01FF" w:rsidRPr="007E01FF">
          <w:rPr>
            <w:lang w:val="en-GB"/>
          </w:rPr>
          <w:t>provider</w:t>
        </w:r>
      </w:ins>
      <w:r w:rsidRPr="00A46BE2">
        <w:rPr>
          <w:lang w:val="en-GB"/>
          <w:rPrChange w:id="3191" w:author="Arnauld Desprets" w:date="2020-04-07T08:45:00Z">
            <w:rPr/>
          </w:rPrChange>
        </w:rPr>
        <w:t xml:space="preserve"> directly, not going through API Connect (this is a more secured approach since the credentials do not flow in API Connect), then the application invoke the API with the Access Token in an Authorization header as a Bearer. API </w:t>
      </w:r>
      <w:del w:id="3192" w:author="Arnauld Desprets" w:date="2020-04-07T09:00:00Z">
        <w:r w:rsidRPr="00A46BE2" w:rsidDel="007E01FF">
          <w:rPr>
            <w:lang w:val="en-GB"/>
            <w:rPrChange w:id="3193" w:author="Arnauld Desprets" w:date="2020-04-07T08:45:00Z">
              <w:rPr/>
            </w:rPrChange>
          </w:rPr>
          <w:delText>COnnect</w:delText>
        </w:r>
      </w:del>
      <w:ins w:id="3194" w:author="Arnauld Desprets" w:date="2020-04-07T09:00:00Z">
        <w:r w:rsidR="007E01FF" w:rsidRPr="007E01FF">
          <w:rPr>
            <w:lang w:val="en-GB"/>
          </w:rPr>
          <w:t>Connect</w:t>
        </w:r>
      </w:ins>
      <w:r w:rsidRPr="00A46BE2">
        <w:rPr>
          <w:lang w:val="en-GB"/>
          <w:rPrChange w:id="3195" w:author="Arnauld Desprets" w:date="2020-04-07T08:45:00Z">
            <w:rPr/>
          </w:rPrChange>
        </w:rPr>
        <w:t xml:space="preserve"> then invokes the </w:t>
      </w:r>
      <w:del w:id="3196" w:author="Arnauld Desprets" w:date="2020-04-07T09:00:00Z">
        <w:r w:rsidRPr="00A46BE2" w:rsidDel="007E01FF">
          <w:rPr>
            <w:lang w:val="en-GB"/>
            <w:rPrChange w:id="3197" w:author="Arnauld Desprets" w:date="2020-04-07T08:45:00Z">
              <w:rPr/>
            </w:rPrChange>
          </w:rPr>
          <w:delText>Oauth</w:delText>
        </w:r>
      </w:del>
      <w:ins w:id="3198" w:author="Arnauld Desprets" w:date="2020-04-07T09:00:00Z">
        <w:r w:rsidR="007E01FF" w:rsidRPr="007E01FF">
          <w:rPr>
            <w:lang w:val="en-GB"/>
          </w:rPr>
          <w:t>OAuth</w:t>
        </w:r>
      </w:ins>
      <w:r w:rsidRPr="00A46BE2">
        <w:rPr>
          <w:lang w:val="en-GB"/>
          <w:rPrChange w:id="3199" w:author="Arnauld Desprets" w:date="2020-04-07T08:45:00Z">
            <w:rPr/>
          </w:rPrChange>
        </w:rPr>
        <w:t xml:space="preserve"> Provider </w:t>
      </w:r>
      <w:r w:rsidRPr="00A46BE2">
        <w:rPr>
          <w:lang w:val="en-GB"/>
          <w:rPrChange w:id="3200" w:author="Arnauld Desprets" w:date="2020-04-07T08:45:00Z">
            <w:rPr/>
          </w:rPrChange>
        </w:rPr>
        <w:lastRenderedPageBreak/>
        <w:t>with an Introspect call, if the calls return a 200 (or active=true), then the Access Token is valid and API Connect can proceed.</w:t>
      </w:r>
    </w:p>
    <w:p w14:paraId="29AF5FC9" w14:textId="147500A6" w:rsidR="00D0102B" w:rsidRPr="00A46BE2" w:rsidRDefault="00D0102B" w:rsidP="00D0102B">
      <w:pPr>
        <w:pStyle w:val="NormalWeb"/>
        <w:rPr>
          <w:lang w:val="en-GB"/>
          <w:rPrChange w:id="3201" w:author="Arnauld Desprets" w:date="2020-04-07T08:45:00Z">
            <w:rPr/>
          </w:rPrChange>
        </w:rPr>
      </w:pPr>
      <w:r w:rsidRPr="00A46BE2">
        <w:rPr>
          <w:noProof/>
          <w:color w:val="0000FF"/>
          <w:lang w:val="en-GB"/>
          <w:rPrChange w:id="3202" w:author="Arnauld Desprets" w:date="2020-04-07T08:45:00Z">
            <w:rPr>
              <w:noProof/>
              <w:color w:val="0000FF"/>
            </w:rPr>
          </w:rPrChange>
        </w:rPr>
        <w:drawing>
          <wp:inline distT="0" distB="0" distL="0" distR="0" wp14:anchorId="5D7CA165" wp14:editId="70DAC99A">
            <wp:extent cx="5943600" cy="2974975"/>
            <wp:effectExtent l="0" t="0" r="0" b="0"/>
            <wp:docPr id="56" name="Picture 56" descr="Third party OAuth Provider flow">
              <a:hlinkClick xmlns:a="http://schemas.openxmlformats.org/drawingml/2006/main" r:id="rId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Third party OAuth Provider flow">
                      <a:hlinkClick r:id="rId239" tgtFrame="&quot;_blank&quot;"/>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2974975"/>
                    </a:xfrm>
                    <a:prstGeom prst="rect">
                      <a:avLst/>
                    </a:prstGeom>
                    <a:noFill/>
                    <a:ln>
                      <a:noFill/>
                    </a:ln>
                  </pic:spPr>
                </pic:pic>
              </a:graphicData>
            </a:graphic>
          </wp:inline>
        </w:drawing>
      </w:r>
    </w:p>
    <w:p w14:paraId="47FA7E1B" w14:textId="77777777" w:rsidR="00D0102B" w:rsidRPr="00A46BE2" w:rsidRDefault="00D0102B" w:rsidP="00D0102B">
      <w:pPr>
        <w:pStyle w:val="Heading3"/>
        <w:rPr>
          <w:lang w:val="en-GB"/>
          <w:rPrChange w:id="3203" w:author="Arnauld Desprets" w:date="2020-04-07T08:45:00Z">
            <w:rPr/>
          </w:rPrChange>
        </w:rPr>
      </w:pPr>
      <w:r w:rsidRPr="00A46BE2">
        <w:rPr>
          <w:lang w:val="en-GB"/>
          <w:rPrChange w:id="3204" w:author="Arnauld Desprets" w:date="2020-04-07T08:45:00Z">
            <w:rPr/>
          </w:rPrChange>
        </w:rPr>
        <w:t>Create the OAuth Provider</w:t>
      </w:r>
    </w:p>
    <w:p w14:paraId="6FC4B4B6" w14:textId="77777777" w:rsidR="00D0102B" w:rsidRPr="00A46BE2" w:rsidRDefault="00D0102B" w:rsidP="00D0102B">
      <w:pPr>
        <w:pStyle w:val="NormalWeb"/>
        <w:rPr>
          <w:lang w:val="en-GB"/>
          <w:rPrChange w:id="3205" w:author="Arnauld Desprets" w:date="2020-04-07T08:45:00Z">
            <w:rPr/>
          </w:rPrChange>
        </w:rPr>
      </w:pPr>
      <w:r w:rsidRPr="00A46BE2">
        <w:rPr>
          <w:lang w:val="en-GB"/>
          <w:rPrChange w:id="3206" w:author="Arnauld Desprets" w:date="2020-04-07T08:45:00Z">
            <w:rPr/>
          </w:rPrChange>
        </w:rPr>
        <w:t>We again have decided to create the OAuth Provider in Console Manager.</w:t>
      </w:r>
    </w:p>
    <w:p w14:paraId="6855A153" w14:textId="77777777" w:rsidR="00D0102B" w:rsidRPr="00A46BE2" w:rsidRDefault="00D0102B" w:rsidP="00D0102B">
      <w:pPr>
        <w:pStyle w:val="NormalWeb"/>
        <w:rPr>
          <w:lang w:val="en-GB"/>
          <w:rPrChange w:id="3207" w:author="Arnauld Desprets" w:date="2020-04-07T08:45:00Z">
            <w:rPr/>
          </w:rPrChange>
        </w:rPr>
      </w:pPr>
      <w:r w:rsidRPr="00A46BE2">
        <w:rPr>
          <w:lang w:val="en-GB"/>
          <w:rPrChange w:id="3208" w:author="Arnauld Desprets" w:date="2020-04-07T08:45:00Z">
            <w:rPr/>
          </w:rPrChange>
        </w:rPr>
        <w:t>As previously, click on Resources, then OAuth Providers. Click Add button selecting Third Party OAuth Provider on top left. Enter:</w:t>
      </w:r>
    </w:p>
    <w:p w14:paraId="381AED0E" w14:textId="77777777" w:rsidR="00D0102B" w:rsidRPr="00A46BE2" w:rsidRDefault="00D0102B" w:rsidP="00D0102B">
      <w:pPr>
        <w:pStyle w:val="NormalWeb"/>
        <w:rPr>
          <w:lang w:val="en-GB"/>
          <w:rPrChange w:id="3209" w:author="Arnauld Desprets" w:date="2020-04-07T08:45:00Z">
            <w:rPr/>
          </w:rPrChange>
        </w:rPr>
      </w:pPr>
      <w:r w:rsidRPr="00A46BE2">
        <w:rPr>
          <w:lang w:val="en-GB"/>
          <w:rPrChange w:id="3210" w:author="Arnauld Desprets" w:date="2020-04-07T08:45:00Z">
            <w:rPr/>
          </w:rPrChange>
        </w:rPr>
        <w:t xml:space="preserve">Title: AppId </w:t>
      </w:r>
      <w:r w:rsidRPr="00A46BE2">
        <w:rPr>
          <w:lang w:val="en-GB"/>
          <w:rPrChange w:id="3211" w:author="Arnauld Desprets" w:date="2020-04-07T08:45:00Z">
            <w:rPr/>
          </w:rPrChange>
        </w:rPr>
        <w:br/>
        <w:t xml:space="preserve">Keep Access code selected and select Application </w:t>
      </w:r>
      <w:r w:rsidRPr="00A46BE2">
        <w:rPr>
          <w:lang w:val="en-GB"/>
          <w:rPrChange w:id="3212" w:author="Arnauld Desprets" w:date="2020-04-07T08:45:00Z">
            <w:rPr/>
          </w:rPrChange>
        </w:rPr>
        <w:br/>
        <w:t>Select DataPower API Gateway</w:t>
      </w:r>
    </w:p>
    <w:p w14:paraId="7C050E3F" w14:textId="7CE711F3" w:rsidR="00D0102B" w:rsidRPr="00A46BE2" w:rsidRDefault="00D0102B" w:rsidP="00D0102B">
      <w:pPr>
        <w:pStyle w:val="NormalWeb"/>
        <w:rPr>
          <w:lang w:val="en-GB"/>
          <w:rPrChange w:id="3213" w:author="Arnauld Desprets" w:date="2020-04-07T08:45:00Z">
            <w:rPr/>
          </w:rPrChange>
        </w:rPr>
      </w:pPr>
      <w:r w:rsidRPr="00A46BE2">
        <w:rPr>
          <w:noProof/>
          <w:color w:val="0000FF"/>
          <w:lang w:val="en-GB"/>
          <w:rPrChange w:id="3214" w:author="Arnauld Desprets" w:date="2020-04-07T08:45:00Z">
            <w:rPr>
              <w:noProof/>
              <w:color w:val="0000FF"/>
            </w:rPr>
          </w:rPrChange>
        </w:rPr>
        <w:lastRenderedPageBreak/>
        <w:drawing>
          <wp:inline distT="0" distB="0" distL="0" distR="0" wp14:anchorId="11487CFB" wp14:editId="1BFABB10">
            <wp:extent cx="3673475" cy="4150360"/>
            <wp:effectExtent l="0" t="0" r="3175" b="2540"/>
            <wp:docPr id="55" name="Picture 55" descr="Third party OAuth Provider config">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hird party OAuth Provider config">
                      <a:hlinkClick r:id="rId241" tgtFrame="&quot;_blank&quot;"/>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673475" cy="4150360"/>
                    </a:xfrm>
                    <a:prstGeom prst="rect">
                      <a:avLst/>
                    </a:prstGeom>
                    <a:noFill/>
                    <a:ln>
                      <a:noFill/>
                    </a:ln>
                  </pic:spPr>
                </pic:pic>
              </a:graphicData>
            </a:graphic>
          </wp:inline>
        </w:drawing>
      </w:r>
    </w:p>
    <w:p w14:paraId="690070C2" w14:textId="77777777" w:rsidR="00D0102B" w:rsidRPr="00A46BE2" w:rsidRDefault="00D0102B" w:rsidP="00D0102B">
      <w:pPr>
        <w:pStyle w:val="NormalWeb"/>
        <w:rPr>
          <w:lang w:val="en-GB"/>
          <w:rPrChange w:id="3215" w:author="Arnauld Desprets" w:date="2020-04-07T08:45:00Z">
            <w:rPr/>
          </w:rPrChange>
        </w:rPr>
      </w:pPr>
      <w:r w:rsidRPr="00A46BE2">
        <w:rPr>
          <w:lang w:val="en-GB"/>
          <w:rPrChange w:id="3216" w:author="Arnauld Desprets" w:date="2020-04-07T08:45:00Z">
            <w:rPr/>
          </w:rPrChange>
        </w:rPr>
        <w:t xml:space="preserve">Click Next button </w:t>
      </w:r>
      <w:proofErr w:type="gramStart"/>
      <w:r w:rsidRPr="00A46BE2">
        <w:rPr>
          <w:lang w:val="en-GB"/>
          <w:rPrChange w:id="3217" w:author="Arnauld Desprets" w:date="2020-04-07T08:45:00Z">
            <w:rPr/>
          </w:rPrChange>
        </w:rPr>
        <w:t>In</w:t>
      </w:r>
      <w:proofErr w:type="gramEnd"/>
      <w:r w:rsidRPr="00A46BE2">
        <w:rPr>
          <w:lang w:val="en-GB"/>
          <w:rPrChange w:id="3218" w:author="Arnauld Desprets" w:date="2020-04-07T08:45:00Z">
            <w:rPr/>
          </w:rPrChange>
        </w:rPr>
        <w:t xml:space="preserve"> the endpoint panel, enter:</w:t>
      </w:r>
    </w:p>
    <w:p w14:paraId="50F2B5A4" w14:textId="77777777" w:rsidR="00D0102B" w:rsidRPr="00A46BE2" w:rsidRDefault="00D0102B" w:rsidP="00D0102B">
      <w:pPr>
        <w:pStyle w:val="NormalWeb"/>
        <w:rPr>
          <w:lang w:val="en-GB"/>
          <w:rPrChange w:id="3219" w:author="Arnauld Desprets" w:date="2020-04-07T08:45:00Z">
            <w:rPr/>
          </w:rPrChange>
        </w:rPr>
      </w:pPr>
      <w:r w:rsidRPr="00A46BE2">
        <w:rPr>
          <w:lang w:val="en-GB"/>
          <w:rPrChange w:id="3220" w:author="Arnauld Desprets" w:date="2020-04-07T08:45:00Z">
            <w:rPr/>
          </w:rPrChange>
        </w:rPr>
        <w:t xml:space="preserve">Authorization URL: </w:t>
      </w:r>
      <w:r w:rsidR="00A46BE2" w:rsidRPr="00A46BE2">
        <w:rPr>
          <w:lang w:val="en-GB"/>
          <w:rPrChange w:id="3221" w:author="Arnauld Desprets" w:date="2020-04-07T08:45:00Z">
            <w:rPr/>
          </w:rPrChange>
        </w:rPr>
        <w:fldChar w:fldCharType="begin"/>
      </w:r>
      <w:r w:rsidR="00A46BE2" w:rsidRPr="00A46BE2">
        <w:rPr>
          <w:lang w:val="en-GB"/>
          <w:rPrChange w:id="3222" w:author="Arnauld Desprets" w:date="2020-04-07T08:45:00Z">
            <w:rPr/>
          </w:rPrChange>
        </w:rPr>
        <w:instrText xml:space="preserve"> HYPERLINK "https://eu-gb.appid.cloud.ibm.com/oauth/v4/62d4566b-f411-4614-8adc-58c090707585/authorize" </w:instrText>
      </w:r>
      <w:r w:rsidR="00A46BE2" w:rsidRPr="00A46BE2">
        <w:rPr>
          <w:lang w:val="en-GB"/>
          <w:rPrChange w:id="3223" w:author="Arnauld Desprets" w:date="2020-04-07T08:45:00Z">
            <w:rPr/>
          </w:rPrChange>
        </w:rPr>
        <w:fldChar w:fldCharType="separate"/>
      </w:r>
      <w:r w:rsidRPr="00A46BE2">
        <w:rPr>
          <w:rStyle w:val="Hyperlink"/>
          <w:lang w:val="en-GB"/>
          <w:rPrChange w:id="3224" w:author="Arnauld Desprets" w:date="2020-04-07T08:45:00Z">
            <w:rPr>
              <w:rStyle w:val="Hyperlink"/>
            </w:rPr>
          </w:rPrChange>
        </w:rPr>
        <w:t>https://eu-gb.appid.cloud.ibm.com/oauth/v4/62d4566b-f411-4614-8adc-58c090707585/authorize</w:t>
      </w:r>
      <w:r w:rsidR="00A46BE2" w:rsidRPr="00A46BE2">
        <w:rPr>
          <w:rStyle w:val="Hyperlink"/>
          <w:lang w:val="en-GB"/>
          <w:rPrChange w:id="3225" w:author="Arnauld Desprets" w:date="2020-04-07T08:45:00Z">
            <w:rPr>
              <w:rStyle w:val="Hyperlink"/>
            </w:rPr>
          </w:rPrChange>
        </w:rPr>
        <w:fldChar w:fldCharType="end"/>
      </w:r>
      <w:r w:rsidRPr="00A46BE2">
        <w:rPr>
          <w:lang w:val="en-GB"/>
          <w:rPrChange w:id="3226" w:author="Arnauld Desprets" w:date="2020-04-07T08:45:00Z">
            <w:rPr/>
          </w:rPrChange>
        </w:rPr>
        <w:t xml:space="preserve"> </w:t>
      </w:r>
      <w:r w:rsidRPr="00A46BE2">
        <w:rPr>
          <w:lang w:val="en-GB"/>
          <w:rPrChange w:id="3227" w:author="Arnauld Desprets" w:date="2020-04-07T08:45:00Z">
            <w:rPr/>
          </w:rPrChange>
        </w:rPr>
        <w:br/>
        <w:t xml:space="preserve">Token URL: </w:t>
      </w:r>
      <w:r w:rsidR="00A46BE2" w:rsidRPr="00A46BE2">
        <w:rPr>
          <w:lang w:val="en-GB"/>
          <w:rPrChange w:id="3228" w:author="Arnauld Desprets" w:date="2020-04-07T08:45:00Z">
            <w:rPr/>
          </w:rPrChange>
        </w:rPr>
        <w:fldChar w:fldCharType="begin"/>
      </w:r>
      <w:r w:rsidR="00A46BE2" w:rsidRPr="00A46BE2">
        <w:rPr>
          <w:lang w:val="en-GB"/>
          <w:rPrChange w:id="3229" w:author="Arnauld Desprets" w:date="2020-04-07T08:45:00Z">
            <w:rPr/>
          </w:rPrChange>
        </w:rPr>
        <w:instrText xml:space="preserve"> HYPERLINK "https://eu-gb.appid.cloud.ibm.com/oauth/v4/62d4566b-f411-4614-8adc-58c090707585/token" </w:instrText>
      </w:r>
      <w:r w:rsidR="00A46BE2" w:rsidRPr="00A46BE2">
        <w:rPr>
          <w:lang w:val="en-GB"/>
          <w:rPrChange w:id="3230" w:author="Arnauld Desprets" w:date="2020-04-07T08:45:00Z">
            <w:rPr/>
          </w:rPrChange>
        </w:rPr>
        <w:fldChar w:fldCharType="separate"/>
      </w:r>
      <w:r w:rsidRPr="00A46BE2">
        <w:rPr>
          <w:rStyle w:val="Hyperlink"/>
          <w:lang w:val="en-GB"/>
          <w:rPrChange w:id="3231" w:author="Arnauld Desprets" w:date="2020-04-07T08:45:00Z">
            <w:rPr>
              <w:rStyle w:val="Hyperlink"/>
            </w:rPr>
          </w:rPrChange>
        </w:rPr>
        <w:t>https://eu-gb.appid.cloud.ibm.com/oauth/v4/62d4566b-f411-4614-8adc-58c090707585/token</w:t>
      </w:r>
      <w:r w:rsidR="00A46BE2" w:rsidRPr="00A46BE2">
        <w:rPr>
          <w:rStyle w:val="Hyperlink"/>
          <w:lang w:val="en-GB"/>
          <w:rPrChange w:id="3232" w:author="Arnauld Desprets" w:date="2020-04-07T08:45:00Z">
            <w:rPr>
              <w:rStyle w:val="Hyperlink"/>
            </w:rPr>
          </w:rPrChange>
        </w:rPr>
        <w:fldChar w:fldCharType="end"/>
      </w:r>
      <w:r w:rsidRPr="00A46BE2">
        <w:rPr>
          <w:lang w:val="en-GB"/>
          <w:rPrChange w:id="3233" w:author="Arnauld Desprets" w:date="2020-04-07T08:45:00Z">
            <w:rPr/>
          </w:rPrChange>
        </w:rPr>
        <w:t xml:space="preserve"> </w:t>
      </w:r>
      <w:r w:rsidRPr="00A46BE2">
        <w:rPr>
          <w:lang w:val="en-GB"/>
          <w:rPrChange w:id="3234" w:author="Arnauld Desprets" w:date="2020-04-07T08:45:00Z">
            <w:rPr/>
          </w:rPrChange>
        </w:rPr>
        <w:br/>
        <w:t xml:space="preserve">Introspect URL: </w:t>
      </w:r>
      <w:r w:rsidR="00A46BE2" w:rsidRPr="00A46BE2">
        <w:rPr>
          <w:lang w:val="en-GB"/>
          <w:rPrChange w:id="3235" w:author="Arnauld Desprets" w:date="2020-04-07T08:45:00Z">
            <w:rPr/>
          </w:rPrChange>
        </w:rPr>
        <w:fldChar w:fldCharType="begin"/>
      </w:r>
      <w:r w:rsidR="00A46BE2" w:rsidRPr="00A46BE2">
        <w:rPr>
          <w:lang w:val="en-GB"/>
          <w:rPrChange w:id="3236" w:author="Arnauld Desprets" w:date="2020-04-07T08:45:00Z">
            <w:rPr/>
          </w:rPrChange>
        </w:rPr>
        <w:instrText xml:space="preserve"> HYPERLINK "https://eu-gb.appid.cloud.ibm.com/oauth/v4/62d4566b-f411-4614-8adc-58c090707585/introspect" </w:instrText>
      </w:r>
      <w:r w:rsidR="00A46BE2" w:rsidRPr="00A46BE2">
        <w:rPr>
          <w:lang w:val="en-GB"/>
          <w:rPrChange w:id="3237" w:author="Arnauld Desprets" w:date="2020-04-07T08:45:00Z">
            <w:rPr/>
          </w:rPrChange>
        </w:rPr>
        <w:fldChar w:fldCharType="separate"/>
      </w:r>
      <w:r w:rsidRPr="00A46BE2">
        <w:rPr>
          <w:rStyle w:val="Hyperlink"/>
          <w:lang w:val="en-GB"/>
          <w:rPrChange w:id="3238" w:author="Arnauld Desprets" w:date="2020-04-07T08:45:00Z">
            <w:rPr>
              <w:rStyle w:val="Hyperlink"/>
            </w:rPr>
          </w:rPrChange>
        </w:rPr>
        <w:t>https://eu-gb.appid.cloud.ibm.com/oauth/v4/62d4566b-f411-4614-8adc-58c090707585/introspect</w:t>
      </w:r>
      <w:r w:rsidR="00A46BE2" w:rsidRPr="00A46BE2">
        <w:rPr>
          <w:rStyle w:val="Hyperlink"/>
          <w:lang w:val="en-GB"/>
          <w:rPrChange w:id="3239" w:author="Arnauld Desprets" w:date="2020-04-07T08:45:00Z">
            <w:rPr>
              <w:rStyle w:val="Hyperlink"/>
            </w:rPr>
          </w:rPrChange>
        </w:rPr>
        <w:fldChar w:fldCharType="end"/>
      </w:r>
      <w:r w:rsidRPr="00A46BE2">
        <w:rPr>
          <w:lang w:val="en-GB"/>
          <w:rPrChange w:id="3240" w:author="Arnauld Desprets" w:date="2020-04-07T08:45:00Z">
            <w:rPr/>
          </w:rPrChange>
        </w:rPr>
        <w:t xml:space="preserve"> </w:t>
      </w:r>
      <w:r w:rsidRPr="00A46BE2">
        <w:rPr>
          <w:lang w:val="en-GB"/>
          <w:rPrChange w:id="3241" w:author="Arnauld Desprets" w:date="2020-04-07T08:45:00Z">
            <w:rPr/>
          </w:rPrChange>
        </w:rPr>
        <w:br/>
        <w:t xml:space="preserve">TLS profile (optional): Default TLS client profile:1.0.0 </w:t>
      </w:r>
      <w:r w:rsidRPr="00A46BE2">
        <w:rPr>
          <w:lang w:val="en-GB"/>
          <w:rPrChange w:id="3242" w:author="Arnauld Desprets" w:date="2020-04-07T08:45:00Z">
            <w:rPr/>
          </w:rPrChange>
        </w:rPr>
        <w:br/>
        <w:t xml:space="preserve">Basic authentication username (optional): e838aebf-f2e6-4941-9a7f-828d6ebccbfe </w:t>
      </w:r>
      <w:r w:rsidRPr="00A46BE2">
        <w:rPr>
          <w:lang w:val="en-GB"/>
          <w:rPrChange w:id="3243" w:author="Arnauld Desprets" w:date="2020-04-07T08:45:00Z">
            <w:rPr/>
          </w:rPrChange>
        </w:rPr>
        <w:br/>
        <w:t xml:space="preserve">Basic authentication password (optional): </w:t>
      </w:r>
      <w:r w:rsidRPr="00A46BE2">
        <w:rPr>
          <w:lang w:val="en-GB"/>
          <w:rPrChange w:id="3244" w:author="Arnauld Desprets" w:date="2020-04-07T08:45:00Z">
            <w:rPr/>
          </w:rPrChange>
        </w:rPr>
        <w:br/>
        <w:t>Select Connected for Token validation Click Next button</w:t>
      </w:r>
    </w:p>
    <w:p w14:paraId="0A2F3564" w14:textId="77777777" w:rsidR="00D0102B" w:rsidRPr="00A46BE2" w:rsidRDefault="00D0102B" w:rsidP="00D0102B">
      <w:pPr>
        <w:pStyle w:val="NormalWeb"/>
        <w:rPr>
          <w:lang w:val="en-GB"/>
          <w:rPrChange w:id="3245" w:author="Arnauld Desprets" w:date="2020-04-07T08:45:00Z">
            <w:rPr/>
          </w:rPrChange>
        </w:rPr>
      </w:pPr>
      <w:r w:rsidRPr="00A46BE2">
        <w:rPr>
          <w:lang w:val="en-GB"/>
          <w:rPrChange w:id="3246" w:author="Arnauld Desprets" w:date="2020-04-07T08:45:00Z">
            <w:rPr/>
          </w:rPrChange>
        </w:rPr>
        <w:t xml:space="preserve">The only used endpoint is the Introspect URL. The Authorization and Token URL are used in the documentation only and publish </w:t>
      </w:r>
      <w:proofErr w:type="spellStart"/>
      <w:r w:rsidRPr="00A46BE2">
        <w:rPr>
          <w:lang w:val="en-GB"/>
          <w:rPrChange w:id="3247" w:author="Arnauld Desprets" w:date="2020-04-07T08:45:00Z">
            <w:rPr/>
          </w:rPrChange>
        </w:rPr>
        <w:t>along side</w:t>
      </w:r>
      <w:proofErr w:type="spellEnd"/>
      <w:r w:rsidRPr="00A46BE2">
        <w:rPr>
          <w:lang w:val="en-GB"/>
          <w:rPrChange w:id="3248" w:author="Arnauld Desprets" w:date="2020-04-07T08:45:00Z">
            <w:rPr/>
          </w:rPrChange>
        </w:rPr>
        <w:t xml:space="preserve"> the API.</w:t>
      </w:r>
    </w:p>
    <w:p w14:paraId="501FE484" w14:textId="09D6E268" w:rsidR="00D0102B" w:rsidRPr="00A46BE2" w:rsidRDefault="00D0102B" w:rsidP="00D0102B">
      <w:pPr>
        <w:pStyle w:val="NormalWeb"/>
        <w:rPr>
          <w:lang w:val="en-GB"/>
          <w:rPrChange w:id="3249" w:author="Arnauld Desprets" w:date="2020-04-07T08:45:00Z">
            <w:rPr/>
          </w:rPrChange>
        </w:rPr>
      </w:pPr>
      <w:r w:rsidRPr="00A46BE2">
        <w:rPr>
          <w:noProof/>
          <w:color w:val="0000FF"/>
          <w:lang w:val="en-GB"/>
          <w:rPrChange w:id="3250" w:author="Arnauld Desprets" w:date="2020-04-07T08:45:00Z">
            <w:rPr>
              <w:noProof/>
              <w:color w:val="0000FF"/>
            </w:rPr>
          </w:rPrChange>
        </w:rPr>
        <w:lastRenderedPageBreak/>
        <w:drawing>
          <wp:inline distT="0" distB="0" distL="0" distR="0" wp14:anchorId="24EF6222" wp14:editId="552BBBF7">
            <wp:extent cx="5943600" cy="5936615"/>
            <wp:effectExtent l="0" t="0" r="0" b="6985"/>
            <wp:docPr id="54" name="Picture 54" descr="Thrd party OAuth Provider endpoints">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Thrd party OAuth Provider endpoints">
                      <a:hlinkClick r:id="rId243" tgtFrame="&quot;_blank&quot;"/>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5936615"/>
                    </a:xfrm>
                    <a:prstGeom prst="rect">
                      <a:avLst/>
                    </a:prstGeom>
                    <a:noFill/>
                    <a:ln>
                      <a:noFill/>
                    </a:ln>
                  </pic:spPr>
                </pic:pic>
              </a:graphicData>
            </a:graphic>
          </wp:inline>
        </w:drawing>
      </w:r>
    </w:p>
    <w:p w14:paraId="728E75B7" w14:textId="77777777" w:rsidR="00D0102B" w:rsidRPr="00A46BE2" w:rsidRDefault="00D0102B" w:rsidP="00D0102B">
      <w:pPr>
        <w:pStyle w:val="NormalWeb"/>
        <w:rPr>
          <w:lang w:val="en-GB"/>
          <w:rPrChange w:id="3251" w:author="Arnauld Desprets" w:date="2020-04-07T08:45:00Z">
            <w:rPr/>
          </w:rPrChange>
        </w:rPr>
      </w:pPr>
      <w:r w:rsidRPr="00A46BE2">
        <w:rPr>
          <w:lang w:val="en-GB"/>
          <w:rPrChange w:id="3252" w:author="Arnauld Desprets" w:date="2020-04-07T08:45:00Z">
            <w:rPr/>
          </w:rPrChange>
        </w:rPr>
        <w:t>For the scope enter:</w:t>
      </w:r>
    </w:p>
    <w:p w14:paraId="5E46DE8C" w14:textId="77777777" w:rsidR="00D0102B" w:rsidRPr="00A46BE2" w:rsidRDefault="00D0102B" w:rsidP="00D0102B">
      <w:pPr>
        <w:pStyle w:val="NormalWeb"/>
        <w:rPr>
          <w:lang w:val="en-GB"/>
          <w:rPrChange w:id="3253" w:author="Arnauld Desprets" w:date="2020-04-07T08:45:00Z">
            <w:rPr/>
          </w:rPrChange>
        </w:rPr>
      </w:pPr>
      <w:r w:rsidRPr="00A46BE2">
        <w:rPr>
          <w:lang w:val="en-GB"/>
          <w:rPrChange w:id="3254" w:author="Arnauld Desprets" w:date="2020-04-07T08:45:00Z">
            <w:rPr/>
          </w:rPrChange>
        </w:rPr>
        <w:t xml:space="preserve">details for elevated access </w:t>
      </w:r>
      <w:r w:rsidRPr="00A46BE2">
        <w:rPr>
          <w:lang w:val="en-GB"/>
          <w:rPrChange w:id="3255" w:author="Arnauld Desprets" w:date="2020-04-07T08:45:00Z">
            <w:rPr/>
          </w:rPrChange>
        </w:rPr>
        <w:br/>
        <w:t xml:space="preserve">openid for OIDC support </w:t>
      </w:r>
      <w:r w:rsidRPr="00A46BE2">
        <w:rPr>
          <w:lang w:val="en-GB"/>
          <w:rPrChange w:id="3256" w:author="Arnauld Desprets" w:date="2020-04-07T08:45:00Z">
            <w:rPr/>
          </w:rPrChange>
        </w:rPr>
        <w:br/>
        <w:t>and then click Save button</w:t>
      </w:r>
    </w:p>
    <w:p w14:paraId="5FD47E71" w14:textId="056808BB" w:rsidR="00D0102B" w:rsidRPr="00A46BE2" w:rsidRDefault="00D0102B" w:rsidP="00D0102B">
      <w:pPr>
        <w:pStyle w:val="NormalWeb"/>
        <w:rPr>
          <w:lang w:val="en-GB"/>
          <w:rPrChange w:id="3257" w:author="Arnauld Desprets" w:date="2020-04-07T08:45:00Z">
            <w:rPr/>
          </w:rPrChange>
        </w:rPr>
      </w:pPr>
      <w:r w:rsidRPr="00A46BE2">
        <w:rPr>
          <w:noProof/>
          <w:color w:val="0000FF"/>
          <w:lang w:val="en-GB"/>
          <w:rPrChange w:id="3258" w:author="Arnauld Desprets" w:date="2020-04-07T08:45:00Z">
            <w:rPr>
              <w:noProof/>
              <w:color w:val="0000FF"/>
            </w:rPr>
          </w:rPrChange>
        </w:rPr>
        <w:lastRenderedPageBreak/>
        <w:drawing>
          <wp:inline distT="0" distB="0" distL="0" distR="0" wp14:anchorId="0E9467A1" wp14:editId="6F8611DC">
            <wp:extent cx="5943600" cy="4087495"/>
            <wp:effectExtent l="0" t="0" r="0" b="8255"/>
            <wp:docPr id="53" name="Picture 53" descr="Third party OAuth Provider config">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Third party OAuth Provider config">
                      <a:hlinkClick r:id="rId245" tgtFrame="&quot;_blank&quot;"/>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4087495"/>
                    </a:xfrm>
                    <a:prstGeom prst="rect">
                      <a:avLst/>
                    </a:prstGeom>
                    <a:noFill/>
                    <a:ln>
                      <a:noFill/>
                    </a:ln>
                  </pic:spPr>
                </pic:pic>
              </a:graphicData>
            </a:graphic>
          </wp:inline>
        </w:drawing>
      </w:r>
    </w:p>
    <w:p w14:paraId="7603B03B" w14:textId="77777777" w:rsidR="00D0102B" w:rsidRPr="00A46BE2" w:rsidRDefault="00D0102B" w:rsidP="00D0102B">
      <w:pPr>
        <w:pStyle w:val="NormalWeb"/>
        <w:rPr>
          <w:lang w:val="en-GB"/>
          <w:rPrChange w:id="3259" w:author="Arnauld Desprets" w:date="2020-04-07T08:45:00Z">
            <w:rPr/>
          </w:rPrChange>
        </w:rPr>
      </w:pPr>
      <w:r w:rsidRPr="00A46BE2">
        <w:rPr>
          <w:lang w:val="en-GB"/>
          <w:rPrChange w:id="3260" w:author="Arnauld Desprets" w:date="2020-04-07T08:45:00Z">
            <w:rPr/>
          </w:rPrChange>
        </w:rPr>
        <w:t>We are done with the configuration of the OAuth provider. We can now leave the Cloud Manager console.</w:t>
      </w:r>
    </w:p>
    <w:p w14:paraId="068CB8F4" w14:textId="77777777" w:rsidR="00D0102B" w:rsidRPr="00A46BE2" w:rsidRDefault="00D0102B" w:rsidP="00D0102B">
      <w:pPr>
        <w:pStyle w:val="Heading3"/>
        <w:rPr>
          <w:lang w:val="en-GB"/>
          <w:rPrChange w:id="3261" w:author="Arnauld Desprets" w:date="2020-04-07T08:45:00Z">
            <w:rPr/>
          </w:rPrChange>
        </w:rPr>
      </w:pPr>
      <w:r w:rsidRPr="00A46BE2">
        <w:rPr>
          <w:lang w:val="en-GB"/>
          <w:rPrChange w:id="3262" w:author="Arnauld Desprets" w:date="2020-04-07T08:45:00Z">
            <w:rPr/>
          </w:rPrChange>
        </w:rPr>
        <w:t>Associate the OAuth Provider with the different catalogs</w:t>
      </w:r>
    </w:p>
    <w:p w14:paraId="5FA0234F" w14:textId="77777777" w:rsidR="00D0102B" w:rsidRPr="00A46BE2" w:rsidRDefault="00D0102B" w:rsidP="00D0102B">
      <w:pPr>
        <w:pStyle w:val="NormalWeb"/>
        <w:rPr>
          <w:lang w:val="en-GB"/>
          <w:rPrChange w:id="3263" w:author="Arnauld Desprets" w:date="2020-04-07T08:45:00Z">
            <w:rPr/>
          </w:rPrChange>
        </w:rPr>
      </w:pPr>
      <w:r w:rsidRPr="00A46BE2">
        <w:rPr>
          <w:lang w:val="en-GB"/>
          <w:rPrChange w:id="3264" w:author="Arnauld Desprets" w:date="2020-04-07T08:45:00Z">
            <w:rPr/>
          </w:rPrChange>
        </w:rPr>
        <w:t>We need to make this OAuth Provider accessible in the various catalogs where we want to use it. In the Manager Console, click on Manage, and select Sandbox, then Settings, and OAuth Providers. Click on Edit button on the top left.</w:t>
      </w:r>
    </w:p>
    <w:p w14:paraId="1D777028" w14:textId="21626347" w:rsidR="00D0102B" w:rsidRPr="00A46BE2" w:rsidRDefault="00D0102B" w:rsidP="00D0102B">
      <w:pPr>
        <w:pStyle w:val="NormalWeb"/>
        <w:rPr>
          <w:lang w:val="en-GB"/>
          <w:rPrChange w:id="3265" w:author="Arnauld Desprets" w:date="2020-04-07T08:45:00Z">
            <w:rPr/>
          </w:rPrChange>
        </w:rPr>
      </w:pPr>
      <w:r w:rsidRPr="00A46BE2">
        <w:rPr>
          <w:noProof/>
          <w:color w:val="0000FF"/>
          <w:lang w:val="en-GB"/>
          <w:rPrChange w:id="3266" w:author="Arnauld Desprets" w:date="2020-04-07T08:45:00Z">
            <w:rPr>
              <w:noProof/>
              <w:color w:val="0000FF"/>
            </w:rPr>
          </w:rPrChange>
        </w:rPr>
        <w:lastRenderedPageBreak/>
        <w:drawing>
          <wp:inline distT="0" distB="0" distL="0" distR="0" wp14:anchorId="6E584495" wp14:editId="2D6F4979">
            <wp:extent cx="5943600" cy="4217035"/>
            <wp:effectExtent l="0" t="0" r="0" b="0"/>
            <wp:docPr id="52" name="Picture 52" descr="OAuth provider association to Catalog Edit">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OAuth provider association to Catalog Edit">
                      <a:hlinkClick r:id="rId185" tgtFrame="&quot;_blank&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4217035"/>
                    </a:xfrm>
                    <a:prstGeom prst="rect">
                      <a:avLst/>
                    </a:prstGeom>
                    <a:noFill/>
                    <a:ln>
                      <a:noFill/>
                    </a:ln>
                  </pic:spPr>
                </pic:pic>
              </a:graphicData>
            </a:graphic>
          </wp:inline>
        </w:drawing>
      </w:r>
    </w:p>
    <w:p w14:paraId="0A167BF0" w14:textId="77777777" w:rsidR="00D0102B" w:rsidRPr="00A46BE2" w:rsidRDefault="00D0102B" w:rsidP="00D0102B">
      <w:pPr>
        <w:pStyle w:val="NormalWeb"/>
        <w:rPr>
          <w:lang w:val="en-GB"/>
          <w:rPrChange w:id="3267" w:author="Arnauld Desprets" w:date="2020-04-07T08:45:00Z">
            <w:rPr/>
          </w:rPrChange>
        </w:rPr>
      </w:pPr>
      <w:r w:rsidRPr="00A46BE2">
        <w:rPr>
          <w:lang w:val="en-GB"/>
          <w:rPrChange w:id="3268" w:author="Arnauld Desprets" w:date="2020-04-07T08:45:00Z">
            <w:rPr/>
          </w:rPrChange>
        </w:rPr>
        <w:t>Click on the checkbox close to AppId</w:t>
      </w:r>
    </w:p>
    <w:p w14:paraId="1B9D4BA7" w14:textId="2CEACB42" w:rsidR="00D0102B" w:rsidRPr="00A46BE2" w:rsidRDefault="00D0102B" w:rsidP="00D0102B">
      <w:pPr>
        <w:pStyle w:val="NormalWeb"/>
        <w:rPr>
          <w:lang w:val="en-GB"/>
          <w:rPrChange w:id="3269" w:author="Arnauld Desprets" w:date="2020-04-07T08:45:00Z">
            <w:rPr/>
          </w:rPrChange>
        </w:rPr>
      </w:pPr>
      <w:r w:rsidRPr="00A46BE2">
        <w:rPr>
          <w:noProof/>
          <w:color w:val="0000FF"/>
          <w:lang w:val="en-GB"/>
          <w:rPrChange w:id="3270" w:author="Arnauld Desprets" w:date="2020-04-07T08:45:00Z">
            <w:rPr>
              <w:noProof/>
              <w:color w:val="0000FF"/>
            </w:rPr>
          </w:rPrChange>
        </w:rPr>
        <w:drawing>
          <wp:inline distT="0" distB="0" distL="0" distR="0" wp14:anchorId="4B4BF1B4" wp14:editId="41B08BAA">
            <wp:extent cx="3951605" cy="1487170"/>
            <wp:effectExtent l="0" t="0" r="0" b="0"/>
            <wp:docPr id="51" name="Picture 51" descr="OAuth provider association to Catalog">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Auth provider association to Catalog">
                      <a:hlinkClick r:id="rId247" tgtFrame="&quot;_blank&quot;"/>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951605" cy="1487170"/>
                    </a:xfrm>
                    <a:prstGeom prst="rect">
                      <a:avLst/>
                    </a:prstGeom>
                    <a:noFill/>
                    <a:ln>
                      <a:noFill/>
                    </a:ln>
                  </pic:spPr>
                </pic:pic>
              </a:graphicData>
            </a:graphic>
          </wp:inline>
        </w:drawing>
      </w:r>
    </w:p>
    <w:p w14:paraId="7C6C189C" w14:textId="77777777" w:rsidR="00D0102B" w:rsidRPr="00A46BE2" w:rsidRDefault="00D0102B" w:rsidP="00D0102B">
      <w:pPr>
        <w:pStyle w:val="NormalWeb"/>
        <w:rPr>
          <w:lang w:val="en-GB"/>
          <w:rPrChange w:id="3271" w:author="Arnauld Desprets" w:date="2020-04-07T08:45:00Z">
            <w:rPr/>
          </w:rPrChange>
        </w:rPr>
      </w:pPr>
      <w:r w:rsidRPr="00A46BE2">
        <w:rPr>
          <w:lang w:val="en-GB"/>
          <w:rPrChange w:id="3272" w:author="Arnauld Desprets" w:date="2020-04-07T08:45:00Z">
            <w:rPr/>
          </w:rPrChange>
        </w:rPr>
        <w:t>Repeat the same operation with the Integration Catalog. It is not yet accessible because we are not using it in any API.</w:t>
      </w:r>
    </w:p>
    <w:p w14:paraId="59F91BCC" w14:textId="77777777" w:rsidR="00D0102B" w:rsidRPr="00A46BE2" w:rsidRDefault="00D0102B" w:rsidP="00D0102B">
      <w:pPr>
        <w:pStyle w:val="Heading3"/>
        <w:rPr>
          <w:lang w:val="en-GB"/>
          <w:rPrChange w:id="3273" w:author="Arnauld Desprets" w:date="2020-04-07T08:45:00Z">
            <w:rPr/>
          </w:rPrChange>
        </w:rPr>
      </w:pPr>
      <w:r w:rsidRPr="00A46BE2">
        <w:rPr>
          <w:lang w:val="en-GB"/>
          <w:rPrChange w:id="3274" w:author="Arnauld Desprets" w:date="2020-04-07T08:45:00Z">
            <w:rPr/>
          </w:rPrChange>
        </w:rPr>
        <w:t>Protect the API with OAuth - Third Party</w:t>
      </w:r>
    </w:p>
    <w:p w14:paraId="44AC3627" w14:textId="2393C852" w:rsidR="00D0102B" w:rsidRPr="00A46BE2" w:rsidRDefault="00D0102B" w:rsidP="00D0102B">
      <w:pPr>
        <w:pStyle w:val="NormalWeb"/>
        <w:rPr>
          <w:lang w:val="en-GB"/>
          <w:rPrChange w:id="3275" w:author="Arnauld Desprets" w:date="2020-04-07T08:45:00Z">
            <w:rPr/>
          </w:rPrChange>
        </w:rPr>
      </w:pPr>
      <w:r w:rsidRPr="00A46BE2">
        <w:rPr>
          <w:lang w:val="en-GB"/>
          <w:rPrChange w:id="3276" w:author="Arnauld Desprets" w:date="2020-04-07T08:45:00Z">
            <w:rPr/>
          </w:rPrChange>
        </w:rPr>
        <w:t xml:space="preserve">Let's protect, the FakeMagento version 5.0.0 API. Click on </w:t>
      </w:r>
      <w:del w:id="3277" w:author="Arnauld Desprets" w:date="2020-04-07T09:00:00Z">
        <w:r w:rsidRPr="00A46BE2" w:rsidDel="007E01FF">
          <w:rPr>
            <w:lang w:val="en-GB"/>
            <w:rPrChange w:id="3278" w:author="Arnauld Desprets" w:date="2020-04-07T08:45:00Z">
              <w:rPr/>
            </w:rPrChange>
          </w:rPr>
          <w:delText>Develop, and</w:delText>
        </w:r>
      </w:del>
      <w:ins w:id="3279" w:author="Arnauld Desprets" w:date="2020-04-07T09:00:00Z">
        <w:r w:rsidR="007E01FF" w:rsidRPr="007E01FF">
          <w:rPr>
            <w:lang w:val="en-GB"/>
          </w:rPr>
          <w:t>Develop and</w:t>
        </w:r>
      </w:ins>
      <w:r w:rsidRPr="00A46BE2">
        <w:rPr>
          <w:lang w:val="en-GB"/>
          <w:rPrChange w:id="3280" w:author="Arnauld Desprets" w:date="2020-04-07T08:45:00Z">
            <w:rPr/>
          </w:rPrChange>
        </w:rPr>
        <w:t xml:space="preserve"> select the FakeMagento-5.0.0 API. Click on Security </w:t>
      </w:r>
      <w:del w:id="3281" w:author="Arnauld Desprets" w:date="2020-04-07T09:00:00Z">
        <w:r w:rsidRPr="00A46BE2" w:rsidDel="007E01FF">
          <w:rPr>
            <w:lang w:val="en-GB"/>
            <w:rPrChange w:id="3282" w:author="Arnauld Desprets" w:date="2020-04-07T08:45:00Z">
              <w:rPr/>
            </w:rPrChange>
          </w:rPr>
          <w:delText>Definitions, and</w:delText>
        </w:r>
      </w:del>
      <w:ins w:id="3283" w:author="Arnauld Desprets" w:date="2020-04-07T09:00:00Z">
        <w:r w:rsidR="007E01FF" w:rsidRPr="007E01FF">
          <w:rPr>
            <w:lang w:val="en-GB"/>
          </w:rPr>
          <w:t>Definitions and</w:t>
        </w:r>
      </w:ins>
      <w:r w:rsidRPr="00A46BE2">
        <w:rPr>
          <w:lang w:val="en-GB"/>
          <w:rPrChange w:id="3284" w:author="Arnauld Desprets" w:date="2020-04-07T08:45:00Z">
            <w:rPr/>
          </w:rPrChange>
        </w:rPr>
        <w:t xml:space="preserve"> click on Add button. Enter:</w:t>
      </w:r>
    </w:p>
    <w:p w14:paraId="1DA6563A" w14:textId="0AFD38A0" w:rsidR="00D0102B" w:rsidRPr="00A46BE2" w:rsidRDefault="00D0102B" w:rsidP="00D0102B">
      <w:pPr>
        <w:pStyle w:val="NormalWeb"/>
        <w:rPr>
          <w:lang w:val="en-GB"/>
          <w:rPrChange w:id="3285" w:author="Arnauld Desprets" w:date="2020-04-07T08:45:00Z">
            <w:rPr/>
          </w:rPrChange>
        </w:rPr>
      </w:pPr>
      <w:r w:rsidRPr="00A46BE2">
        <w:rPr>
          <w:lang w:val="en-GB"/>
          <w:rPrChange w:id="3286" w:author="Arnauld Desprets" w:date="2020-04-07T08:45:00Z">
            <w:rPr/>
          </w:rPrChange>
        </w:rPr>
        <w:lastRenderedPageBreak/>
        <w:t xml:space="preserve">Name: AppId Third Party Authorization </w:t>
      </w:r>
      <w:r w:rsidRPr="00A46BE2">
        <w:rPr>
          <w:lang w:val="en-GB"/>
          <w:rPrChange w:id="3287" w:author="Arnauld Desprets" w:date="2020-04-07T08:45:00Z">
            <w:rPr/>
          </w:rPrChange>
        </w:rPr>
        <w:br/>
        <w:t xml:space="preserve">Description: Using App ID third party OAuth provider for Authorization grant </w:t>
      </w:r>
      <w:r w:rsidRPr="00A46BE2">
        <w:rPr>
          <w:lang w:val="en-GB"/>
          <w:rPrChange w:id="3288" w:author="Arnauld Desprets" w:date="2020-04-07T08:45:00Z">
            <w:rPr/>
          </w:rPrChange>
        </w:rPr>
        <w:br/>
        <w:t xml:space="preserve">Select OAuth2 </w:t>
      </w:r>
      <w:r w:rsidRPr="00A46BE2">
        <w:rPr>
          <w:lang w:val="en-GB"/>
          <w:rPrChange w:id="3289" w:author="Arnauld Desprets" w:date="2020-04-07T08:45:00Z">
            <w:rPr/>
          </w:rPrChange>
        </w:rPr>
        <w:br/>
        <w:t xml:space="preserve">Select </w:t>
      </w:r>
      <w:del w:id="3290" w:author="Arnauld Desprets" w:date="2020-04-07T09:00:00Z">
        <w:r w:rsidRPr="00A46BE2" w:rsidDel="007E01FF">
          <w:rPr>
            <w:lang w:val="en-GB"/>
            <w:rPrChange w:id="3291" w:author="Arnauld Desprets" w:date="2020-04-07T08:45:00Z">
              <w:rPr/>
            </w:rPrChange>
          </w:rPr>
          <w:delText>AppID</w:delText>
        </w:r>
      </w:del>
      <w:ins w:id="3292" w:author="Arnauld Desprets" w:date="2020-04-07T09:00:00Z">
        <w:r w:rsidR="007E01FF" w:rsidRPr="007E01FF">
          <w:rPr>
            <w:lang w:val="en-GB"/>
          </w:rPr>
          <w:t>AppId</w:t>
        </w:r>
      </w:ins>
      <w:r w:rsidRPr="00A46BE2">
        <w:rPr>
          <w:lang w:val="en-GB"/>
          <w:rPrChange w:id="3293" w:author="Arnauld Desprets" w:date="2020-04-07T08:45:00Z">
            <w:rPr/>
          </w:rPrChange>
        </w:rPr>
        <w:t xml:space="preserve"> for the OAuth Provider </w:t>
      </w:r>
      <w:r w:rsidRPr="00A46BE2">
        <w:rPr>
          <w:lang w:val="en-GB"/>
          <w:rPrChange w:id="3294" w:author="Arnauld Desprets" w:date="2020-04-07T08:45:00Z">
            <w:rPr/>
          </w:rPrChange>
        </w:rPr>
        <w:br/>
        <w:t xml:space="preserve">Select Access code for the </w:t>
      </w:r>
      <w:del w:id="3295" w:author="Arnauld Desprets" w:date="2020-04-07T09:00:00Z">
        <w:r w:rsidRPr="00A46BE2" w:rsidDel="007E01FF">
          <w:rPr>
            <w:lang w:val="en-GB"/>
            <w:rPrChange w:id="3296" w:author="Arnauld Desprets" w:date="2020-04-07T08:45:00Z">
              <w:rPr/>
            </w:rPrChange>
          </w:rPr>
          <w:delText>FLow</w:delText>
        </w:r>
      </w:del>
      <w:ins w:id="3297" w:author="Arnauld Desprets" w:date="2020-04-07T09:00:00Z">
        <w:r w:rsidR="007E01FF" w:rsidRPr="007E01FF">
          <w:rPr>
            <w:lang w:val="en-GB"/>
          </w:rPr>
          <w:t>Flow</w:t>
        </w:r>
      </w:ins>
    </w:p>
    <w:p w14:paraId="1146C3AB" w14:textId="1F82E293" w:rsidR="00D0102B" w:rsidRPr="00A46BE2" w:rsidRDefault="00D0102B" w:rsidP="00D0102B">
      <w:pPr>
        <w:pStyle w:val="NormalWeb"/>
        <w:rPr>
          <w:lang w:val="en-GB"/>
          <w:rPrChange w:id="3298" w:author="Arnauld Desprets" w:date="2020-04-07T08:45:00Z">
            <w:rPr/>
          </w:rPrChange>
        </w:rPr>
      </w:pPr>
      <w:r w:rsidRPr="00A46BE2">
        <w:rPr>
          <w:noProof/>
          <w:color w:val="0000FF"/>
          <w:lang w:val="en-GB"/>
          <w:rPrChange w:id="3299" w:author="Arnauld Desprets" w:date="2020-04-07T08:45:00Z">
            <w:rPr>
              <w:noProof/>
              <w:color w:val="0000FF"/>
            </w:rPr>
          </w:rPrChange>
        </w:rPr>
        <w:drawing>
          <wp:inline distT="0" distB="0" distL="0" distR="0" wp14:anchorId="3B845DAF" wp14:editId="6EFDF3E7">
            <wp:extent cx="5943600" cy="4885055"/>
            <wp:effectExtent l="0" t="0" r="0" b="0"/>
            <wp:docPr id="50" name="Picture 50" descr="OAuth Access Code API protection Security Definition">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OAuth Access Code API protection Security Definition">
                      <a:hlinkClick r:id="rId249" tgtFrame="&quot;_blank&quot;"/>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4885055"/>
                    </a:xfrm>
                    <a:prstGeom prst="rect">
                      <a:avLst/>
                    </a:prstGeom>
                    <a:noFill/>
                    <a:ln>
                      <a:noFill/>
                    </a:ln>
                  </pic:spPr>
                </pic:pic>
              </a:graphicData>
            </a:graphic>
          </wp:inline>
        </w:drawing>
      </w:r>
    </w:p>
    <w:p w14:paraId="62CD2D5E" w14:textId="77777777" w:rsidR="00D0102B" w:rsidRPr="00A46BE2" w:rsidRDefault="00D0102B" w:rsidP="00D0102B">
      <w:pPr>
        <w:pStyle w:val="NormalWeb"/>
        <w:rPr>
          <w:lang w:val="en-GB"/>
          <w:rPrChange w:id="3300" w:author="Arnauld Desprets" w:date="2020-04-07T08:45:00Z">
            <w:rPr/>
          </w:rPrChange>
        </w:rPr>
      </w:pPr>
      <w:r w:rsidRPr="00A46BE2">
        <w:rPr>
          <w:lang w:val="en-GB"/>
          <w:rPrChange w:id="3301" w:author="Arnauld Desprets" w:date="2020-04-07T08:45:00Z">
            <w:rPr/>
          </w:rPrChange>
        </w:rPr>
        <w:t>Click Save button.</w:t>
      </w:r>
    </w:p>
    <w:p w14:paraId="74525C77" w14:textId="77777777" w:rsidR="00D0102B" w:rsidRPr="00A46BE2" w:rsidRDefault="00D0102B" w:rsidP="00D0102B">
      <w:pPr>
        <w:pStyle w:val="NormalWeb"/>
        <w:rPr>
          <w:lang w:val="en-GB"/>
          <w:rPrChange w:id="3302" w:author="Arnauld Desprets" w:date="2020-04-07T08:45:00Z">
            <w:rPr/>
          </w:rPrChange>
        </w:rPr>
      </w:pPr>
      <w:r w:rsidRPr="00A46BE2">
        <w:rPr>
          <w:lang w:val="en-GB"/>
          <w:rPrChange w:id="3303" w:author="Arnauld Desprets" w:date="2020-04-07T08:45:00Z">
            <w:rPr/>
          </w:rPrChange>
        </w:rPr>
        <w:t>In the Security section, select AppId Third Party Authorization, and the two scope details and openid, then click Save button.</w:t>
      </w:r>
    </w:p>
    <w:p w14:paraId="16B241F6" w14:textId="2F62C3AB" w:rsidR="00D0102B" w:rsidRPr="00A46BE2" w:rsidRDefault="00D0102B" w:rsidP="00D0102B">
      <w:pPr>
        <w:pStyle w:val="NormalWeb"/>
        <w:rPr>
          <w:lang w:val="en-GB"/>
          <w:rPrChange w:id="3304" w:author="Arnauld Desprets" w:date="2020-04-07T08:45:00Z">
            <w:rPr/>
          </w:rPrChange>
        </w:rPr>
      </w:pPr>
      <w:r w:rsidRPr="00A46BE2">
        <w:rPr>
          <w:noProof/>
          <w:color w:val="0000FF"/>
          <w:lang w:val="en-GB"/>
          <w:rPrChange w:id="3305" w:author="Arnauld Desprets" w:date="2020-04-07T08:45:00Z">
            <w:rPr>
              <w:noProof/>
              <w:color w:val="0000FF"/>
            </w:rPr>
          </w:rPrChange>
        </w:rPr>
        <w:lastRenderedPageBreak/>
        <w:drawing>
          <wp:inline distT="0" distB="0" distL="0" distR="0" wp14:anchorId="600ACD80" wp14:editId="33AA82A5">
            <wp:extent cx="5943600" cy="1867535"/>
            <wp:effectExtent l="0" t="0" r="0" b="0"/>
            <wp:docPr id="49" name="Picture 49" descr="OAuth Access Code API protection Security">
              <a:hlinkClick xmlns:a="http://schemas.openxmlformats.org/drawingml/2006/main" r:id="rId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OAuth Access Code API protection Security">
                      <a:hlinkClick r:id="rId251" tgtFrame="&quot;_blank&quot;"/>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1867535"/>
                    </a:xfrm>
                    <a:prstGeom prst="rect">
                      <a:avLst/>
                    </a:prstGeom>
                    <a:noFill/>
                    <a:ln>
                      <a:noFill/>
                    </a:ln>
                  </pic:spPr>
                </pic:pic>
              </a:graphicData>
            </a:graphic>
          </wp:inline>
        </w:drawing>
      </w:r>
    </w:p>
    <w:p w14:paraId="4F99303D" w14:textId="77777777" w:rsidR="00D0102B" w:rsidRPr="00A46BE2" w:rsidRDefault="00D0102B" w:rsidP="00D0102B">
      <w:pPr>
        <w:pStyle w:val="Heading3"/>
        <w:rPr>
          <w:lang w:val="en-GB"/>
          <w:rPrChange w:id="3306" w:author="Arnauld Desprets" w:date="2020-04-07T08:45:00Z">
            <w:rPr/>
          </w:rPrChange>
        </w:rPr>
      </w:pPr>
      <w:r w:rsidRPr="00A46BE2">
        <w:rPr>
          <w:lang w:val="en-GB"/>
          <w:rPrChange w:id="3307" w:author="Arnauld Desprets" w:date="2020-04-07T08:45:00Z">
            <w:rPr/>
          </w:rPrChange>
        </w:rPr>
        <w:t>Synchronize the client credentials from AppId into API Connect Application definition</w:t>
      </w:r>
    </w:p>
    <w:p w14:paraId="42DC8501" w14:textId="1D650283" w:rsidR="00D0102B" w:rsidRPr="00A46BE2" w:rsidRDefault="00D0102B" w:rsidP="00D0102B">
      <w:pPr>
        <w:pStyle w:val="NormalWeb"/>
        <w:rPr>
          <w:lang w:val="en-GB"/>
          <w:rPrChange w:id="3308" w:author="Arnauld Desprets" w:date="2020-04-07T08:45:00Z">
            <w:rPr/>
          </w:rPrChange>
        </w:rPr>
      </w:pPr>
      <w:r w:rsidRPr="00A46BE2">
        <w:rPr>
          <w:lang w:val="en-GB"/>
          <w:rPrChange w:id="3309" w:author="Arnauld Desprets" w:date="2020-04-07T08:45:00Z">
            <w:rPr/>
          </w:rPrChange>
        </w:rPr>
        <w:t xml:space="preserve">What we do here is get the API keys defined in App ID for the application and then use the CLI to add this set of credentials to the </w:t>
      </w:r>
      <w:proofErr w:type="spellStart"/>
      <w:r w:rsidRPr="00A46BE2">
        <w:rPr>
          <w:lang w:val="en-GB"/>
          <w:rPrChange w:id="3310" w:author="Arnauld Desprets" w:date="2020-04-07T08:45:00Z">
            <w:rPr/>
          </w:rPrChange>
        </w:rPr>
        <w:t>MyMobile</w:t>
      </w:r>
      <w:ins w:id="3311" w:author="Arnauld Desprets" w:date="2020-04-07T09:00:00Z">
        <w:r w:rsidR="007E01FF">
          <w:rPr>
            <w:lang w:val="en-GB"/>
          </w:rPr>
          <w:t>App</w:t>
        </w:r>
        <w:proofErr w:type="spellEnd"/>
        <w:r w:rsidR="007E01FF">
          <w:rPr>
            <w:lang w:val="en-GB"/>
          </w:rPr>
          <w:t xml:space="preserve"> </w:t>
        </w:r>
      </w:ins>
      <w:del w:id="3312" w:author="Arnauld Desprets" w:date="2020-04-07T09:00:00Z">
        <w:r w:rsidRPr="00A46BE2" w:rsidDel="007E01FF">
          <w:rPr>
            <w:lang w:val="en-GB"/>
            <w:rPrChange w:id="3313" w:author="Arnauld Desprets" w:date="2020-04-07T08:45:00Z">
              <w:rPr/>
            </w:rPrChange>
          </w:rPr>
          <w:delText>Applcation</w:delText>
        </w:r>
      </w:del>
      <w:ins w:id="3314" w:author="Arnauld Desprets" w:date="2020-04-07T09:00:00Z">
        <w:r w:rsidR="007E01FF">
          <w:rPr>
            <w:lang w:val="en-GB"/>
          </w:rPr>
          <w:t>a</w:t>
        </w:r>
        <w:r w:rsidR="007E01FF" w:rsidRPr="007E01FF">
          <w:rPr>
            <w:lang w:val="en-GB"/>
          </w:rPr>
          <w:t>pplication</w:t>
        </w:r>
      </w:ins>
      <w:r w:rsidRPr="00A46BE2">
        <w:rPr>
          <w:lang w:val="en-GB"/>
          <w:rPrChange w:id="3315" w:author="Arnauld Desprets" w:date="2020-04-07T08:45:00Z">
            <w:rPr/>
          </w:rPrChange>
        </w:rPr>
        <w:t xml:space="preserve">. The only way to do this is using the CLI or the REST API. As said previously, an alternative would have </w:t>
      </w:r>
      <w:del w:id="3316" w:author="Arnauld Desprets" w:date="2020-04-07T09:00:00Z">
        <w:r w:rsidRPr="00A46BE2" w:rsidDel="007E01FF">
          <w:rPr>
            <w:lang w:val="en-GB"/>
            <w:rPrChange w:id="3317" w:author="Arnauld Desprets" w:date="2020-04-07T08:45:00Z">
              <w:rPr/>
            </w:rPrChange>
          </w:rPr>
          <w:delText>beenn</w:delText>
        </w:r>
      </w:del>
      <w:ins w:id="3318" w:author="Arnauld Desprets" w:date="2020-04-07T09:00:00Z">
        <w:r w:rsidR="007E01FF" w:rsidRPr="007E01FF">
          <w:rPr>
            <w:lang w:val="en-GB"/>
          </w:rPr>
          <w:t>been</w:t>
        </w:r>
      </w:ins>
      <w:r w:rsidRPr="00A46BE2">
        <w:rPr>
          <w:lang w:val="en-GB"/>
          <w:rPrChange w:id="3319" w:author="Arnauld Desprets" w:date="2020-04-07T08:45:00Z">
            <w:rPr/>
          </w:rPrChange>
        </w:rPr>
        <w:t xml:space="preserve"> to update the credentials from API Connect to AppId with the AppId API.</w:t>
      </w:r>
    </w:p>
    <w:p w14:paraId="20E73FF9" w14:textId="77777777" w:rsidR="00D0102B" w:rsidRPr="00A46BE2" w:rsidRDefault="00D0102B" w:rsidP="007A0802">
      <w:pPr>
        <w:numPr>
          <w:ilvl w:val="0"/>
          <w:numId w:val="74"/>
        </w:numPr>
        <w:spacing w:before="100" w:beforeAutospacing="1" w:after="100" w:afterAutospacing="1" w:line="240" w:lineRule="auto"/>
        <w:rPr>
          <w:lang w:val="en-GB"/>
          <w:rPrChange w:id="3320" w:author="Arnauld Desprets" w:date="2020-04-07T08:45:00Z">
            <w:rPr/>
          </w:rPrChange>
        </w:rPr>
      </w:pPr>
      <w:r w:rsidRPr="00A46BE2">
        <w:rPr>
          <w:lang w:val="en-GB"/>
          <w:rPrChange w:id="3321" w:author="Arnauld Desprets" w:date="2020-04-07T08:45:00Z">
            <w:rPr/>
          </w:rPrChange>
        </w:rPr>
        <w:t>Log to the manager</w:t>
      </w:r>
    </w:p>
    <w:p w14:paraId="628DE74E" w14:textId="77777777" w:rsidR="00D0102B" w:rsidRPr="00A46BE2" w:rsidRDefault="00D0102B" w:rsidP="00D0102B">
      <w:pPr>
        <w:pStyle w:val="HTMLPreformatted"/>
        <w:rPr>
          <w:rStyle w:val="HTMLCode"/>
          <w:lang w:val="en-GB"/>
          <w:rPrChange w:id="3322" w:author="Arnauld Desprets" w:date="2020-04-07T08:45:00Z">
            <w:rPr>
              <w:rStyle w:val="HTMLCode"/>
            </w:rPr>
          </w:rPrChange>
        </w:rPr>
      </w:pPr>
      <w:r w:rsidRPr="00A46BE2">
        <w:rPr>
          <w:rStyle w:val="HTMLCode"/>
          <w:lang w:val="en-GB"/>
          <w:rPrChange w:id="3323" w:author="Arnauld Desprets" w:date="2020-04-07T08:45:00Z">
            <w:rPr>
              <w:rStyle w:val="HTMLCode"/>
            </w:rPr>
          </w:rPrChange>
        </w:rPr>
        <w:t>apic.exe login -s &lt;manager-endpoint&gt; -u &lt;user&gt; -p &lt;password&gt; -r provider/default-idp-2</w:t>
      </w:r>
    </w:p>
    <w:p w14:paraId="78EF8FD9" w14:textId="77777777" w:rsidR="00D0102B" w:rsidRPr="00A46BE2" w:rsidRDefault="00D0102B" w:rsidP="00D0102B">
      <w:pPr>
        <w:pStyle w:val="NormalWeb"/>
        <w:rPr>
          <w:lang w:val="en-GB"/>
          <w:rPrChange w:id="3324" w:author="Arnauld Desprets" w:date="2020-04-07T08:45:00Z">
            <w:rPr/>
          </w:rPrChange>
        </w:rPr>
      </w:pPr>
      <w:r w:rsidRPr="00A46BE2">
        <w:rPr>
          <w:rStyle w:val="Strong"/>
          <w:lang w:val="en-GB"/>
          <w:rPrChange w:id="3325" w:author="Arnauld Desprets" w:date="2020-04-07T08:45:00Z">
            <w:rPr>
              <w:rStyle w:val="Strong"/>
            </w:rPr>
          </w:rPrChange>
        </w:rPr>
        <w:t>Note:</w:t>
      </w:r>
      <w:r w:rsidRPr="00A46BE2">
        <w:rPr>
          <w:lang w:val="en-GB"/>
          <w:rPrChange w:id="3326" w:author="Arnauld Desprets" w:date="2020-04-07T08:45:00Z">
            <w:rPr/>
          </w:rPrChange>
        </w:rPr>
        <w:t xml:space="preserve"> From now on, I'm going to use a short cut/alias in order to simplify what I type. And notice that I'm using Windows so you may have to slightly modify those command if on Linux.</w:t>
      </w:r>
    </w:p>
    <w:p w14:paraId="196E62FB" w14:textId="77777777" w:rsidR="00D0102B" w:rsidRPr="00A46BE2" w:rsidRDefault="00D0102B" w:rsidP="00D0102B">
      <w:pPr>
        <w:pStyle w:val="HTMLPreformatted"/>
        <w:rPr>
          <w:rStyle w:val="HTMLCode"/>
          <w:lang w:val="en-GB"/>
          <w:rPrChange w:id="3327" w:author="Arnauld Desprets" w:date="2020-04-07T08:45:00Z">
            <w:rPr>
              <w:rStyle w:val="HTMLCode"/>
            </w:rPr>
          </w:rPrChange>
        </w:rPr>
      </w:pPr>
      <w:proofErr w:type="gramStart"/>
      <w:r w:rsidRPr="00A46BE2">
        <w:rPr>
          <w:rStyle w:val="HTMLCode"/>
          <w:lang w:val="en-GB"/>
          <w:rPrChange w:id="3328" w:author="Arnauld Desprets" w:date="2020-04-07T08:45:00Z">
            <w:rPr>
              <w:rStyle w:val="HTMLCode"/>
            </w:rPr>
          </w:rPrChange>
        </w:rPr>
        <w:t>set  apic</w:t>
      </w:r>
      <w:proofErr w:type="gramEnd"/>
      <w:r w:rsidRPr="00A46BE2">
        <w:rPr>
          <w:rStyle w:val="HTMLCode"/>
          <w:lang w:val="en-GB"/>
          <w:rPrChange w:id="3329" w:author="Arnauld Desprets" w:date="2020-04-07T08:45:00Z">
            <w:rPr>
              <w:rStyle w:val="HTMLCode"/>
            </w:rPr>
          </w:rPrChange>
        </w:rPr>
        <w:t>2018=&lt;path-to-apic&gt; -s &lt;manager-endpoint&gt; -o &lt;organisation&gt;</w:t>
      </w:r>
    </w:p>
    <w:p w14:paraId="3AD8076F" w14:textId="77777777" w:rsidR="00D0102B" w:rsidRPr="00A46BE2" w:rsidRDefault="00D0102B" w:rsidP="00D0102B">
      <w:pPr>
        <w:pStyle w:val="NormalWeb"/>
        <w:rPr>
          <w:lang w:val="en-GB"/>
          <w:rPrChange w:id="3330" w:author="Arnauld Desprets" w:date="2020-04-07T08:45:00Z">
            <w:rPr/>
          </w:rPrChange>
        </w:rPr>
      </w:pPr>
      <w:r w:rsidRPr="00A46BE2">
        <w:rPr>
          <w:lang w:val="en-GB"/>
          <w:rPrChange w:id="3331" w:author="Arnauld Desprets" w:date="2020-04-07T08:45:00Z">
            <w:rPr/>
          </w:rPrChange>
        </w:rPr>
        <w:t xml:space="preserve">Typing </w:t>
      </w:r>
      <w:r w:rsidRPr="00A46BE2">
        <w:rPr>
          <w:rStyle w:val="HTMLCode"/>
          <w:lang w:val="en-GB"/>
          <w:rPrChange w:id="3332" w:author="Arnauld Desprets" w:date="2020-04-07T08:45:00Z">
            <w:rPr>
              <w:rStyle w:val="HTMLCode"/>
            </w:rPr>
          </w:rPrChange>
        </w:rPr>
        <w:t>%apic2018%</w:t>
      </w:r>
      <w:r w:rsidRPr="00A46BE2">
        <w:rPr>
          <w:lang w:val="en-GB"/>
          <w:rPrChange w:id="3333" w:author="Arnauld Desprets" w:date="2020-04-07T08:45:00Z">
            <w:rPr/>
          </w:rPrChange>
        </w:rPr>
        <w:t xml:space="preserve"> provides an extensive help. To update the application credentials, we need to find the name of the consumer org in the integration catalog, and the name of the application.</w:t>
      </w:r>
    </w:p>
    <w:p w14:paraId="0CA1F569" w14:textId="77777777" w:rsidR="00D0102B" w:rsidRPr="00A46BE2" w:rsidRDefault="00D0102B" w:rsidP="007A0802">
      <w:pPr>
        <w:numPr>
          <w:ilvl w:val="0"/>
          <w:numId w:val="75"/>
        </w:numPr>
        <w:spacing w:before="100" w:beforeAutospacing="1" w:after="100" w:afterAutospacing="1" w:line="240" w:lineRule="auto"/>
        <w:rPr>
          <w:lang w:val="en-GB"/>
          <w:rPrChange w:id="3334" w:author="Arnauld Desprets" w:date="2020-04-07T08:45:00Z">
            <w:rPr/>
          </w:rPrChange>
        </w:rPr>
      </w:pPr>
      <w:r w:rsidRPr="00A46BE2">
        <w:rPr>
          <w:lang w:val="en-GB"/>
          <w:rPrChange w:id="3335" w:author="Arnauld Desprets" w:date="2020-04-07T08:45:00Z">
            <w:rPr/>
          </w:rPrChange>
        </w:rPr>
        <w:t>Get the name of the consumer organisation</w:t>
      </w:r>
    </w:p>
    <w:p w14:paraId="3C506695" w14:textId="77777777" w:rsidR="00D0102B" w:rsidRPr="00A46BE2" w:rsidRDefault="00D0102B" w:rsidP="00D0102B">
      <w:pPr>
        <w:pStyle w:val="HTMLPreformatted"/>
        <w:rPr>
          <w:rStyle w:val="HTMLCode"/>
          <w:lang w:val="en-GB"/>
          <w:rPrChange w:id="3336" w:author="Arnauld Desprets" w:date="2020-04-07T08:45:00Z">
            <w:rPr>
              <w:rStyle w:val="HTMLCode"/>
            </w:rPr>
          </w:rPrChange>
        </w:rPr>
      </w:pPr>
      <w:r w:rsidRPr="00A46BE2">
        <w:rPr>
          <w:rStyle w:val="HTMLCode"/>
          <w:lang w:val="en-GB"/>
          <w:rPrChange w:id="3337" w:author="Arnauld Desprets" w:date="2020-04-07T08:45:00Z">
            <w:rPr>
              <w:rStyle w:val="HTMLCode"/>
            </w:rPr>
          </w:rPrChange>
        </w:rPr>
        <w:t xml:space="preserve">%apic2018% </w:t>
      </w:r>
      <w:proofErr w:type="spellStart"/>
      <w:r w:rsidRPr="00A46BE2">
        <w:rPr>
          <w:rStyle w:val="HTMLCode"/>
          <w:lang w:val="en-GB"/>
          <w:rPrChange w:id="3338" w:author="Arnauld Desprets" w:date="2020-04-07T08:45:00Z">
            <w:rPr>
              <w:rStyle w:val="HTMLCode"/>
            </w:rPr>
          </w:rPrChange>
        </w:rPr>
        <w:t>consumer-</w:t>
      </w:r>
      <w:proofErr w:type="gramStart"/>
      <w:r w:rsidRPr="00A46BE2">
        <w:rPr>
          <w:rStyle w:val="HTMLCode"/>
          <w:lang w:val="en-GB"/>
          <w:rPrChange w:id="3339" w:author="Arnauld Desprets" w:date="2020-04-07T08:45:00Z">
            <w:rPr>
              <w:rStyle w:val="HTMLCode"/>
            </w:rPr>
          </w:rPrChange>
        </w:rPr>
        <w:t>orgs:list</w:t>
      </w:r>
      <w:proofErr w:type="spellEnd"/>
      <w:proofErr w:type="gramEnd"/>
      <w:r w:rsidRPr="00A46BE2">
        <w:rPr>
          <w:rStyle w:val="HTMLCode"/>
          <w:lang w:val="en-GB"/>
          <w:rPrChange w:id="3340" w:author="Arnauld Desprets" w:date="2020-04-07T08:45:00Z">
            <w:rPr>
              <w:rStyle w:val="HTMLCode"/>
            </w:rPr>
          </w:rPrChange>
        </w:rPr>
        <w:t xml:space="preserve"> -c integration</w:t>
      </w:r>
    </w:p>
    <w:p w14:paraId="737C26C3" w14:textId="77777777" w:rsidR="00D0102B" w:rsidRPr="00A46BE2" w:rsidRDefault="00D0102B" w:rsidP="00D0102B">
      <w:pPr>
        <w:pStyle w:val="HTMLPreformatted"/>
        <w:rPr>
          <w:rStyle w:val="HTMLCode"/>
          <w:lang w:val="en-GB"/>
          <w:rPrChange w:id="3341" w:author="Arnauld Desprets" w:date="2020-04-07T08:45:00Z">
            <w:rPr>
              <w:rStyle w:val="HTMLCode"/>
            </w:rPr>
          </w:rPrChange>
        </w:rPr>
      </w:pPr>
      <w:r w:rsidRPr="00A46BE2">
        <w:rPr>
          <w:rStyle w:val="HTMLCode"/>
          <w:lang w:val="en-GB"/>
          <w:rPrChange w:id="3342" w:author="Arnauld Desprets" w:date="2020-04-07T08:45:00Z">
            <w:rPr>
              <w:rStyle w:val="HTMLCode"/>
            </w:rPr>
          </w:rPrChange>
        </w:rPr>
        <w:t xml:space="preserve">orgdev1 </w:t>
      </w:r>
      <w:proofErr w:type="gramStart"/>
      <w:r w:rsidRPr="00A46BE2">
        <w:rPr>
          <w:rStyle w:val="HTMLCode"/>
          <w:lang w:val="en-GB"/>
          <w:rPrChange w:id="3343" w:author="Arnauld Desprets" w:date="2020-04-07T08:45:00Z">
            <w:rPr>
              <w:rStyle w:val="HTMLCode"/>
            </w:rPr>
          </w:rPrChange>
        </w:rPr>
        <w:t xml:space="preserve">   [</w:t>
      </w:r>
      <w:proofErr w:type="gramEnd"/>
      <w:r w:rsidRPr="00A46BE2">
        <w:rPr>
          <w:rStyle w:val="HTMLCode"/>
          <w:lang w:val="en-GB"/>
          <w:rPrChange w:id="3344" w:author="Arnauld Desprets" w:date="2020-04-07T08:45:00Z">
            <w:rPr>
              <w:rStyle w:val="HTMLCode"/>
            </w:rPr>
          </w:rPrChange>
        </w:rPr>
        <w:t>state: enabled]   https://manager.159.8.70.38.xip.io/api/consumer-orgs/3f015cc4-9cb5-4d72-a202-008473d14a11/35409cde-6895-44e6-a297-6f3b8736c026/b226cc4a-28bd-4f6b-8197-65e4e45c8dda</w:t>
      </w:r>
    </w:p>
    <w:p w14:paraId="7CE7EF5D" w14:textId="77777777" w:rsidR="00D0102B" w:rsidRPr="00A46BE2" w:rsidRDefault="00D0102B" w:rsidP="007A0802">
      <w:pPr>
        <w:numPr>
          <w:ilvl w:val="0"/>
          <w:numId w:val="76"/>
        </w:numPr>
        <w:spacing w:before="100" w:beforeAutospacing="1" w:after="100" w:afterAutospacing="1" w:line="240" w:lineRule="auto"/>
        <w:rPr>
          <w:lang w:val="en-GB"/>
          <w:rPrChange w:id="3345" w:author="Arnauld Desprets" w:date="2020-04-07T08:45:00Z">
            <w:rPr/>
          </w:rPrChange>
        </w:rPr>
      </w:pPr>
      <w:r w:rsidRPr="00A46BE2">
        <w:rPr>
          <w:lang w:val="en-GB"/>
          <w:rPrChange w:id="3346" w:author="Arnauld Desprets" w:date="2020-04-07T08:45:00Z">
            <w:rPr/>
          </w:rPrChange>
        </w:rPr>
        <w:t>Get the name of the application</w:t>
      </w:r>
    </w:p>
    <w:p w14:paraId="68D6AB9C" w14:textId="77777777" w:rsidR="00D0102B" w:rsidRPr="00A46BE2" w:rsidRDefault="00D0102B" w:rsidP="00D0102B">
      <w:pPr>
        <w:pStyle w:val="HTMLPreformatted"/>
        <w:rPr>
          <w:rStyle w:val="HTMLCode"/>
          <w:lang w:val="en-GB"/>
          <w:rPrChange w:id="3347" w:author="Arnauld Desprets" w:date="2020-04-07T08:45:00Z">
            <w:rPr>
              <w:rStyle w:val="HTMLCode"/>
            </w:rPr>
          </w:rPrChange>
        </w:rPr>
      </w:pPr>
      <w:r w:rsidRPr="00A46BE2">
        <w:rPr>
          <w:rStyle w:val="HTMLCode"/>
          <w:lang w:val="en-GB"/>
          <w:rPrChange w:id="3348" w:author="Arnauld Desprets" w:date="2020-04-07T08:45:00Z">
            <w:rPr>
              <w:rStyle w:val="HTMLCode"/>
            </w:rPr>
          </w:rPrChange>
        </w:rPr>
        <w:t xml:space="preserve">%apic2018% </w:t>
      </w:r>
      <w:proofErr w:type="spellStart"/>
      <w:proofErr w:type="gramStart"/>
      <w:r w:rsidRPr="00A46BE2">
        <w:rPr>
          <w:rStyle w:val="HTMLCode"/>
          <w:lang w:val="en-GB"/>
          <w:rPrChange w:id="3349" w:author="Arnauld Desprets" w:date="2020-04-07T08:45:00Z">
            <w:rPr>
              <w:rStyle w:val="HTMLCode"/>
            </w:rPr>
          </w:rPrChange>
        </w:rPr>
        <w:t>apps:list</w:t>
      </w:r>
      <w:proofErr w:type="spellEnd"/>
      <w:proofErr w:type="gramEnd"/>
      <w:r w:rsidRPr="00A46BE2">
        <w:rPr>
          <w:rStyle w:val="HTMLCode"/>
          <w:lang w:val="en-GB"/>
          <w:rPrChange w:id="3350" w:author="Arnauld Desprets" w:date="2020-04-07T08:45:00Z">
            <w:rPr>
              <w:rStyle w:val="HTMLCode"/>
            </w:rPr>
          </w:rPrChange>
        </w:rPr>
        <w:t xml:space="preserve"> -c integration --scope catalog</w:t>
      </w:r>
    </w:p>
    <w:p w14:paraId="0E825E03" w14:textId="77777777" w:rsidR="00D0102B" w:rsidRPr="00A46BE2" w:rsidRDefault="00D0102B" w:rsidP="00D0102B">
      <w:pPr>
        <w:pStyle w:val="HTMLPreformatted"/>
        <w:rPr>
          <w:rStyle w:val="HTMLCode"/>
          <w:lang w:val="en-GB"/>
          <w:rPrChange w:id="3351" w:author="Arnauld Desprets" w:date="2020-04-07T08:45:00Z">
            <w:rPr>
              <w:rStyle w:val="HTMLCode"/>
            </w:rPr>
          </w:rPrChange>
        </w:rPr>
      </w:pPr>
      <w:r w:rsidRPr="00A46BE2">
        <w:rPr>
          <w:rStyle w:val="HTMLCode"/>
          <w:lang w:val="en-GB"/>
          <w:rPrChange w:id="3352" w:author="Arnauld Desprets" w:date="2020-04-07T08:45:00Z">
            <w:rPr>
              <w:rStyle w:val="HTMLCode"/>
            </w:rPr>
          </w:rPrChange>
        </w:rPr>
        <w:t xml:space="preserve">mymobileapp </w:t>
      </w:r>
      <w:proofErr w:type="gramStart"/>
      <w:r w:rsidRPr="00A46BE2">
        <w:rPr>
          <w:rStyle w:val="HTMLCode"/>
          <w:lang w:val="en-GB"/>
          <w:rPrChange w:id="3353" w:author="Arnauld Desprets" w:date="2020-04-07T08:45:00Z">
            <w:rPr>
              <w:rStyle w:val="HTMLCode"/>
            </w:rPr>
          </w:rPrChange>
        </w:rPr>
        <w:t xml:space="preserve">   [</w:t>
      </w:r>
      <w:proofErr w:type="gramEnd"/>
      <w:r w:rsidRPr="00A46BE2">
        <w:rPr>
          <w:rStyle w:val="HTMLCode"/>
          <w:lang w:val="en-GB"/>
          <w:rPrChange w:id="3354" w:author="Arnauld Desprets" w:date="2020-04-07T08:45:00Z">
            <w:rPr>
              <w:rStyle w:val="HTMLCode"/>
            </w:rPr>
          </w:rPrChange>
        </w:rPr>
        <w:t>state: enabled]   https://manager.159.8.70.38.xip.io/api/apps/3f015cc4-9cb5-4d72-a202-008473d14a11/35409cde-6895-44e6-a297-6f3b8736c026/b226cc4a-28bd-4f6b-8197-65e4e45c8dda/8ec77979-0877-443f-bc6d-17ba55f48b5a</w:t>
      </w:r>
    </w:p>
    <w:p w14:paraId="3A5D4081" w14:textId="77777777" w:rsidR="00D0102B" w:rsidRPr="00A46BE2" w:rsidRDefault="00D0102B" w:rsidP="007A0802">
      <w:pPr>
        <w:numPr>
          <w:ilvl w:val="0"/>
          <w:numId w:val="77"/>
        </w:numPr>
        <w:spacing w:before="100" w:beforeAutospacing="1" w:after="100" w:afterAutospacing="1" w:line="240" w:lineRule="auto"/>
        <w:rPr>
          <w:lang w:val="en-GB"/>
          <w:rPrChange w:id="3355" w:author="Arnauld Desprets" w:date="2020-04-07T08:45:00Z">
            <w:rPr/>
          </w:rPrChange>
        </w:rPr>
      </w:pPr>
      <w:r w:rsidRPr="00A46BE2">
        <w:rPr>
          <w:lang w:val="en-GB"/>
          <w:rPrChange w:id="3356" w:author="Arnauld Desprets" w:date="2020-04-07T08:45:00Z">
            <w:rPr/>
          </w:rPrChange>
        </w:rPr>
        <w:lastRenderedPageBreak/>
        <w:t xml:space="preserve">We need to specify the credentials information in a json file. Create a file called </w:t>
      </w:r>
      <w:proofErr w:type="spellStart"/>
      <w:r w:rsidRPr="00A46BE2">
        <w:rPr>
          <w:lang w:val="en-GB"/>
          <w:rPrChange w:id="3357" w:author="Arnauld Desprets" w:date="2020-04-07T08:45:00Z">
            <w:rPr/>
          </w:rPrChange>
        </w:rPr>
        <w:t>appidcredentialSet.json</w:t>
      </w:r>
      <w:proofErr w:type="spellEnd"/>
      <w:r w:rsidRPr="00A46BE2">
        <w:rPr>
          <w:lang w:val="en-GB"/>
          <w:rPrChange w:id="3358" w:author="Arnauld Desprets" w:date="2020-04-07T08:45:00Z">
            <w:rPr/>
          </w:rPrChange>
        </w:rPr>
        <w:t xml:space="preserve"> for example.</w:t>
      </w:r>
    </w:p>
    <w:p w14:paraId="26805D2C" w14:textId="77777777" w:rsidR="00D0102B" w:rsidRPr="00A46BE2" w:rsidRDefault="00D0102B" w:rsidP="00D0102B">
      <w:pPr>
        <w:pStyle w:val="HTMLPreformatted"/>
        <w:rPr>
          <w:rStyle w:val="HTMLCode"/>
          <w:lang w:val="en-GB"/>
          <w:rPrChange w:id="3359" w:author="Arnauld Desprets" w:date="2020-04-07T08:45:00Z">
            <w:rPr>
              <w:rStyle w:val="HTMLCode"/>
            </w:rPr>
          </w:rPrChange>
        </w:rPr>
      </w:pPr>
      <w:r w:rsidRPr="00A46BE2">
        <w:rPr>
          <w:rStyle w:val="HTMLCode"/>
          <w:lang w:val="en-GB"/>
          <w:rPrChange w:id="3360" w:author="Arnauld Desprets" w:date="2020-04-07T08:45:00Z">
            <w:rPr>
              <w:rStyle w:val="HTMLCode"/>
            </w:rPr>
          </w:rPrChange>
        </w:rPr>
        <w:t>{</w:t>
      </w:r>
    </w:p>
    <w:p w14:paraId="25831F54" w14:textId="77777777" w:rsidR="00D0102B" w:rsidRPr="00A46BE2" w:rsidRDefault="00D0102B" w:rsidP="00D0102B">
      <w:pPr>
        <w:pStyle w:val="HTMLPreformatted"/>
        <w:rPr>
          <w:rStyle w:val="HTMLCode"/>
          <w:lang w:val="en-GB"/>
          <w:rPrChange w:id="3361" w:author="Arnauld Desprets" w:date="2020-04-07T08:45:00Z">
            <w:rPr>
              <w:rStyle w:val="HTMLCode"/>
            </w:rPr>
          </w:rPrChange>
        </w:rPr>
      </w:pPr>
      <w:r w:rsidRPr="00A46BE2">
        <w:rPr>
          <w:rStyle w:val="HTMLCode"/>
          <w:lang w:val="en-GB"/>
          <w:rPrChange w:id="3362" w:author="Arnauld Desprets" w:date="2020-04-07T08:45:00Z">
            <w:rPr>
              <w:rStyle w:val="HTMLCode"/>
            </w:rPr>
          </w:rPrChange>
        </w:rPr>
        <w:tab/>
        <w:t>"type": "credential",</w:t>
      </w:r>
    </w:p>
    <w:p w14:paraId="325591CA" w14:textId="77777777" w:rsidR="00D0102B" w:rsidRPr="00A46BE2" w:rsidRDefault="00D0102B" w:rsidP="00D0102B">
      <w:pPr>
        <w:pStyle w:val="HTMLPreformatted"/>
        <w:rPr>
          <w:rStyle w:val="HTMLCode"/>
          <w:lang w:val="en-GB"/>
          <w:rPrChange w:id="3363" w:author="Arnauld Desprets" w:date="2020-04-07T08:45:00Z">
            <w:rPr>
              <w:rStyle w:val="HTMLCode"/>
            </w:rPr>
          </w:rPrChange>
        </w:rPr>
      </w:pPr>
      <w:r w:rsidRPr="00A46BE2">
        <w:rPr>
          <w:rStyle w:val="HTMLCode"/>
          <w:lang w:val="en-GB"/>
          <w:rPrChange w:id="3364" w:author="Arnauld Desprets" w:date="2020-04-07T08:45:00Z">
            <w:rPr>
              <w:rStyle w:val="HTMLCode"/>
            </w:rPr>
          </w:rPrChange>
        </w:rPr>
        <w:tab/>
        <w:t>"</w:t>
      </w:r>
      <w:proofErr w:type="spellStart"/>
      <w:r w:rsidRPr="00A46BE2">
        <w:rPr>
          <w:rStyle w:val="HTMLCode"/>
          <w:lang w:val="en-GB"/>
          <w:rPrChange w:id="3365" w:author="Arnauld Desprets" w:date="2020-04-07T08:45:00Z">
            <w:rPr>
              <w:rStyle w:val="HTMLCode"/>
            </w:rPr>
          </w:rPrChange>
        </w:rPr>
        <w:t>api_version</w:t>
      </w:r>
      <w:proofErr w:type="spellEnd"/>
      <w:r w:rsidRPr="00A46BE2">
        <w:rPr>
          <w:rStyle w:val="HTMLCode"/>
          <w:lang w:val="en-GB"/>
          <w:rPrChange w:id="3366" w:author="Arnauld Desprets" w:date="2020-04-07T08:45:00Z">
            <w:rPr>
              <w:rStyle w:val="HTMLCode"/>
            </w:rPr>
          </w:rPrChange>
        </w:rPr>
        <w:t>": "2.0.0",</w:t>
      </w:r>
    </w:p>
    <w:p w14:paraId="17C6B5AC" w14:textId="77777777" w:rsidR="00D0102B" w:rsidRPr="00A46BE2" w:rsidRDefault="00D0102B" w:rsidP="00D0102B">
      <w:pPr>
        <w:pStyle w:val="HTMLPreformatted"/>
        <w:rPr>
          <w:rStyle w:val="HTMLCode"/>
          <w:lang w:val="en-GB"/>
          <w:rPrChange w:id="3367" w:author="Arnauld Desprets" w:date="2020-04-07T08:45:00Z">
            <w:rPr>
              <w:rStyle w:val="HTMLCode"/>
            </w:rPr>
          </w:rPrChange>
        </w:rPr>
      </w:pPr>
      <w:r w:rsidRPr="00A46BE2">
        <w:rPr>
          <w:rStyle w:val="HTMLCode"/>
          <w:lang w:val="en-GB"/>
          <w:rPrChange w:id="3368" w:author="Arnauld Desprets" w:date="2020-04-07T08:45:00Z">
            <w:rPr>
              <w:rStyle w:val="HTMLCode"/>
            </w:rPr>
          </w:rPrChange>
        </w:rPr>
        <w:tab/>
        <w:t>"name": "</w:t>
      </w:r>
      <w:proofErr w:type="spellStart"/>
      <w:r w:rsidRPr="00A46BE2">
        <w:rPr>
          <w:rStyle w:val="HTMLCode"/>
          <w:lang w:val="en-GB"/>
          <w:rPrChange w:id="3369" w:author="Arnauld Desprets" w:date="2020-04-07T08:45:00Z">
            <w:rPr>
              <w:rStyle w:val="HTMLCode"/>
            </w:rPr>
          </w:rPrChange>
        </w:rPr>
        <w:t>appid</w:t>
      </w:r>
      <w:proofErr w:type="spellEnd"/>
      <w:r w:rsidRPr="00A46BE2">
        <w:rPr>
          <w:rStyle w:val="HTMLCode"/>
          <w:lang w:val="en-GB"/>
          <w:rPrChange w:id="3370" w:author="Arnauld Desprets" w:date="2020-04-07T08:45:00Z">
            <w:rPr>
              <w:rStyle w:val="HTMLCode"/>
            </w:rPr>
          </w:rPrChange>
        </w:rPr>
        <w:t>-credentials",</w:t>
      </w:r>
    </w:p>
    <w:p w14:paraId="3D343F4E" w14:textId="77777777" w:rsidR="00D0102B" w:rsidRPr="00A46BE2" w:rsidRDefault="00D0102B" w:rsidP="00D0102B">
      <w:pPr>
        <w:pStyle w:val="HTMLPreformatted"/>
        <w:rPr>
          <w:rStyle w:val="HTMLCode"/>
          <w:lang w:val="en-GB"/>
          <w:rPrChange w:id="3371" w:author="Arnauld Desprets" w:date="2020-04-07T08:45:00Z">
            <w:rPr>
              <w:rStyle w:val="HTMLCode"/>
            </w:rPr>
          </w:rPrChange>
        </w:rPr>
      </w:pPr>
      <w:r w:rsidRPr="00A46BE2">
        <w:rPr>
          <w:rStyle w:val="HTMLCode"/>
          <w:lang w:val="en-GB"/>
          <w:rPrChange w:id="3372" w:author="Arnauld Desprets" w:date="2020-04-07T08:45:00Z">
            <w:rPr>
              <w:rStyle w:val="HTMLCode"/>
            </w:rPr>
          </w:rPrChange>
        </w:rPr>
        <w:tab/>
        <w:t>"title": "</w:t>
      </w:r>
      <w:proofErr w:type="spellStart"/>
      <w:r w:rsidRPr="00A46BE2">
        <w:rPr>
          <w:rStyle w:val="HTMLCode"/>
          <w:lang w:val="en-GB"/>
          <w:rPrChange w:id="3373" w:author="Arnauld Desprets" w:date="2020-04-07T08:45:00Z">
            <w:rPr>
              <w:rStyle w:val="HTMLCode"/>
            </w:rPr>
          </w:rPrChange>
        </w:rPr>
        <w:t>AppID</w:t>
      </w:r>
      <w:proofErr w:type="spellEnd"/>
      <w:r w:rsidRPr="00A46BE2">
        <w:rPr>
          <w:rStyle w:val="HTMLCode"/>
          <w:lang w:val="en-GB"/>
          <w:rPrChange w:id="3374" w:author="Arnauld Desprets" w:date="2020-04-07T08:45:00Z">
            <w:rPr>
              <w:rStyle w:val="HTMLCode"/>
            </w:rPr>
          </w:rPrChange>
        </w:rPr>
        <w:t xml:space="preserve"> Credentials for </w:t>
      </w:r>
      <w:proofErr w:type="spellStart"/>
      <w:r w:rsidRPr="00A46BE2">
        <w:rPr>
          <w:rStyle w:val="HTMLCode"/>
          <w:lang w:val="en-GB"/>
          <w:rPrChange w:id="3375" w:author="Arnauld Desprets" w:date="2020-04-07T08:45:00Z">
            <w:rPr>
              <w:rStyle w:val="HTMLCode"/>
            </w:rPr>
          </w:rPrChange>
        </w:rPr>
        <w:t>MyMobileApp</w:t>
      </w:r>
      <w:proofErr w:type="spellEnd"/>
      <w:r w:rsidRPr="00A46BE2">
        <w:rPr>
          <w:rStyle w:val="HTMLCode"/>
          <w:lang w:val="en-GB"/>
          <w:rPrChange w:id="3376" w:author="Arnauld Desprets" w:date="2020-04-07T08:45:00Z">
            <w:rPr>
              <w:rStyle w:val="HTMLCode"/>
            </w:rPr>
          </w:rPrChange>
        </w:rPr>
        <w:t>",</w:t>
      </w:r>
    </w:p>
    <w:p w14:paraId="186D798A" w14:textId="77777777" w:rsidR="00D0102B" w:rsidRPr="00A46BE2" w:rsidRDefault="00D0102B" w:rsidP="00D0102B">
      <w:pPr>
        <w:pStyle w:val="HTMLPreformatted"/>
        <w:rPr>
          <w:rStyle w:val="HTMLCode"/>
          <w:lang w:val="en-GB"/>
          <w:rPrChange w:id="3377" w:author="Arnauld Desprets" w:date="2020-04-07T08:45:00Z">
            <w:rPr>
              <w:rStyle w:val="HTMLCode"/>
            </w:rPr>
          </w:rPrChange>
        </w:rPr>
      </w:pPr>
      <w:r w:rsidRPr="00A46BE2">
        <w:rPr>
          <w:rStyle w:val="HTMLCode"/>
          <w:lang w:val="en-GB"/>
          <w:rPrChange w:id="3378" w:author="Arnauld Desprets" w:date="2020-04-07T08:45:00Z">
            <w:rPr>
              <w:rStyle w:val="HTMLCode"/>
            </w:rPr>
          </w:rPrChange>
        </w:rPr>
        <w:tab/>
        <w:t>"summary": "</w:t>
      </w:r>
      <w:proofErr w:type="spellStart"/>
      <w:r w:rsidRPr="00A46BE2">
        <w:rPr>
          <w:rStyle w:val="HTMLCode"/>
          <w:lang w:val="en-GB"/>
          <w:rPrChange w:id="3379" w:author="Arnauld Desprets" w:date="2020-04-07T08:45:00Z">
            <w:rPr>
              <w:rStyle w:val="HTMLCode"/>
            </w:rPr>
          </w:rPrChange>
        </w:rPr>
        <w:t>AppID</w:t>
      </w:r>
      <w:proofErr w:type="spellEnd"/>
      <w:r w:rsidRPr="00A46BE2">
        <w:rPr>
          <w:rStyle w:val="HTMLCode"/>
          <w:lang w:val="en-GB"/>
          <w:rPrChange w:id="3380" w:author="Arnauld Desprets" w:date="2020-04-07T08:45:00Z">
            <w:rPr>
              <w:rStyle w:val="HTMLCode"/>
            </w:rPr>
          </w:rPrChange>
        </w:rPr>
        <w:t xml:space="preserve"> Credentials for </w:t>
      </w:r>
      <w:proofErr w:type="spellStart"/>
      <w:r w:rsidRPr="00A46BE2">
        <w:rPr>
          <w:rStyle w:val="HTMLCode"/>
          <w:lang w:val="en-GB"/>
          <w:rPrChange w:id="3381" w:author="Arnauld Desprets" w:date="2020-04-07T08:45:00Z">
            <w:rPr>
              <w:rStyle w:val="HTMLCode"/>
            </w:rPr>
          </w:rPrChange>
        </w:rPr>
        <w:t>MyMobileApp</w:t>
      </w:r>
      <w:proofErr w:type="spellEnd"/>
      <w:r w:rsidRPr="00A46BE2">
        <w:rPr>
          <w:rStyle w:val="HTMLCode"/>
          <w:lang w:val="en-GB"/>
          <w:rPrChange w:id="3382" w:author="Arnauld Desprets" w:date="2020-04-07T08:45:00Z">
            <w:rPr>
              <w:rStyle w:val="HTMLCode"/>
            </w:rPr>
          </w:rPrChange>
        </w:rPr>
        <w:t>",</w:t>
      </w:r>
    </w:p>
    <w:p w14:paraId="3ADC73AE" w14:textId="77777777" w:rsidR="00D0102B" w:rsidRPr="00A46BE2" w:rsidRDefault="00D0102B" w:rsidP="00D0102B">
      <w:pPr>
        <w:pStyle w:val="HTMLPreformatted"/>
        <w:rPr>
          <w:rStyle w:val="HTMLCode"/>
          <w:lang w:val="en-GB"/>
          <w:rPrChange w:id="3383" w:author="Arnauld Desprets" w:date="2020-04-07T08:45:00Z">
            <w:rPr>
              <w:rStyle w:val="HTMLCode"/>
            </w:rPr>
          </w:rPrChange>
        </w:rPr>
      </w:pPr>
      <w:r w:rsidRPr="00A46BE2">
        <w:rPr>
          <w:rStyle w:val="HTMLCode"/>
          <w:lang w:val="en-GB"/>
          <w:rPrChange w:id="3384" w:author="Arnauld Desprets" w:date="2020-04-07T08:45:00Z">
            <w:rPr>
              <w:rStyle w:val="HTMLCode"/>
            </w:rPr>
          </w:rPrChange>
        </w:rPr>
        <w:tab/>
        <w:t>"client_id": "9ce0b78a-289c-4d2b-8968-165b5f9c726d",</w:t>
      </w:r>
    </w:p>
    <w:p w14:paraId="364EBE2B" w14:textId="77777777" w:rsidR="00D0102B" w:rsidRPr="00A46BE2" w:rsidRDefault="00D0102B" w:rsidP="00D0102B">
      <w:pPr>
        <w:pStyle w:val="HTMLPreformatted"/>
        <w:rPr>
          <w:rStyle w:val="HTMLCode"/>
          <w:lang w:val="en-GB"/>
          <w:rPrChange w:id="3385" w:author="Arnauld Desprets" w:date="2020-04-07T08:45:00Z">
            <w:rPr>
              <w:rStyle w:val="HTMLCode"/>
            </w:rPr>
          </w:rPrChange>
        </w:rPr>
      </w:pPr>
      <w:r w:rsidRPr="00A46BE2">
        <w:rPr>
          <w:rStyle w:val="HTMLCode"/>
          <w:lang w:val="en-GB"/>
          <w:rPrChange w:id="3386" w:author="Arnauld Desprets" w:date="2020-04-07T08:45:00Z">
            <w:rPr>
              <w:rStyle w:val="HTMLCode"/>
            </w:rPr>
          </w:rPrChange>
        </w:rPr>
        <w:tab/>
        <w:t>"client_secret": "NzNiMGJmYmUtMjNiYi00YmExLWIwY2UtZDg5MDAxZjFjZDI3"</w:t>
      </w:r>
    </w:p>
    <w:p w14:paraId="05E236F0" w14:textId="77777777" w:rsidR="00D0102B" w:rsidRPr="00A46BE2" w:rsidRDefault="00D0102B" w:rsidP="00D0102B">
      <w:pPr>
        <w:pStyle w:val="HTMLPreformatted"/>
        <w:rPr>
          <w:rStyle w:val="HTMLCode"/>
          <w:lang w:val="en-GB"/>
          <w:rPrChange w:id="3387" w:author="Arnauld Desprets" w:date="2020-04-07T08:45:00Z">
            <w:rPr>
              <w:rStyle w:val="HTMLCode"/>
            </w:rPr>
          </w:rPrChange>
        </w:rPr>
      </w:pPr>
      <w:r w:rsidRPr="00A46BE2">
        <w:rPr>
          <w:rStyle w:val="HTMLCode"/>
          <w:lang w:val="en-GB"/>
          <w:rPrChange w:id="3388" w:author="Arnauld Desprets" w:date="2020-04-07T08:45:00Z">
            <w:rPr>
              <w:rStyle w:val="HTMLCode"/>
            </w:rPr>
          </w:rPrChange>
        </w:rPr>
        <w:t>}</w:t>
      </w:r>
    </w:p>
    <w:p w14:paraId="52625B52" w14:textId="77777777" w:rsidR="00D0102B" w:rsidRPr="00A46BE2" w:rsidRDefault="00D0102B" w:rsidP="007A0802">
      <w:pPr>
        <w:numPr>
          <w:ilvl w:val="0"/>
          <w:numId w:val="78"/>
        </w:numPr>
        <w:spacing w:before="100" w:beforeAutospacing="1" w:after="100" w:afterAutospacing="1" w:line="240" w:lineRule="auto"/>
        <w:rPr>
          <w:lang w:val="en-GB"/>
          <w:rPrChange w:id="3389" w:author="Arnauld Desprets" w:date="2020-04-07T08:45:00Z">
            <w:rPr/>
          </w:rPrChange>
        </w:rPr>
      </w:pPr>
      <w:r w:rsidRPr="00A46BE2">
        <w:rPr>
          <w:lang w:val="en-GB"/>
          <w:rPrChange w:id="3390" w:author="Arnauld Desprets" w:date="2020-04-07T08:45:00Z">
            <w:rPr/>
          </w:rPrChange>
        </w:rPr>
        <w:t>We can now update API connect:</w:t>
      </w:r>
    </w:p>
    <w:p w14:paraId="2256333B" w14:textId="77777777" w:rsidR="00D0102B" w:rsidRPr="00A46BE2" w:rsidRDefault="00D0102B" w:rsidP="00D0102B">
      <w:pPr>
        <w:pStyle w:val="HTMLPreformatted"/>
        <w:rPr>
          <w:rStyle w:val="HTMLCode"/>
          <w:lang w:val="en-GB"/>
          <w:rPrChange w:id="3391" w:author="Arnauld Desprets" w:date="2020-04-07T08:45:00Z">
            <w:rPr>
              <w:rStyle w:val="HTMLCode"/>
            </w:rPr>
          </w:rPrChange>
        </w:rPr>
      </w:pPr>
      <w:r w:rsidRPr="00A46BE2">
        <w:rPr>
          <w:rStyle w:val="HTMLCode"/>
          <w:lang w:val="en-GB"/>
          <w:rPrChange w:id="3392" w:author="Arnauld Desprets" w:date="2020-04-07T08:45:00Z">
            <w:rPr>
              <w:rStyle w:val="HTMLCode"/>
            </w:rPr>
          </w:rPrChange>
        </w:rPr>
        <w:t xml:space="preserve">%apic2018% -c integration --consumer-org orgdev1 -a mymobileapp </w:t>
      </w:r>
      <w:proofErr w:type="gramStart"/>
      <w:r w:rsidRPr="00A46BE2">
        <w:rPr>
          <w:rStyle w:val="HTMLCode"/>
          <w:lang w:val="en-GB"/>
          <w:rPrChange w:id="3393" w:author="Arnauld Desprets" w:date="2020-04-07T08:45:00Z">
            <w:rPr>
              <w:rStyle w:val="HTMLCode"/>
            </w:rPr>
          </w:rPrChange>
        </w:rPr>
        <w:t>credentials:create</w:t>
      </w:r>
      <w:proofErr w:type="gramEnd"/>
      <w:r w:rsidRPr="00A46BE2">
        <w:rPr>
          <w:rStyle w:val="HTMLCode"/>
          <w:lang w:val="en-GB"/>
          <w:rPrChange w:id="3394" w:author="Arnauld Desprets" w:date="2020-04-07T08:45:00Z">
            <w:rPr>
              <w:rStyle w:val="HTMLCode"/>
            </w:rPr>
          </w:rPrChange>
        </w:rPr>
        <w:t xml:space="preserve"> C:\temp\appidcredentialSet.json</w:t>
      </w:r>
    </w:p>
    <w:p w14:paraId="5FF81B20" w14:textId="77777777" w:rsidR="00D0102B" w:rsidRPr="00A46BE2" w:rsidRDefault="00D0102B" w:rsidP="007A0802">
      <w:pPr>
        <w:numPr>
          <w:ilvl w:val="0"/>
          <w:numId w:val="79"/>
        </w:numPr>
        <w:spacing w:before="100" w:beforeAutospacing="1" w:after="100" w:afterAutospacing="1" w:line="240" w:lineRule="auto"/>
        <w:rPr>
          <w:lang w:val="en-GB"/>
          <w:rPrChange w:id="3395" w:author="Arnauld Desprets" w:date="2020-04-07T08:45:00Z">
            <w:rPr/>
          </w:rPrChange>
        </w:rPr>
      </w:pPr>
      <w:r w:rsidRPr="00A46BE2">
        <w:rPr>
          <w:lang w:val="en-GB"/>
          <w:rPrChange w:id="3396" w:author="Arnauld Desprets" w:date="2020-04-07T08:45:00Z">
            <w:rPr/>
          </w:rPrChange>
        </w:rPr>
        <w:t>Let's check that the credentials have been correctly updated</w:t>
      </w:r>
    </w:p>
    <w:p w14:paraId="4C357969" w14:textId="77777777" w:rsidR="00D0102B" w:rsidRPr="00A46BE2" w:rsidRDefault="00D0102B" w:rsidP="00D0102B">
      <w:pPr>
        <w:pStyle w:val="HTMLPreformatted"/>
        <w:rPr>
          <w:rStyle w:val="HTMLCode"/>
          <w:lang w:val="en-GB"/>
          <w:rPrChange w:id="3397" w:author="Arnauld Desprets" w:date="2020-04-07T08:45:00Z">
            <w:rPr>
              <w:rStyle w:val="HTMLCode"/>
            </w:rPr>
          </w:rPrChange>
        </w:rPr>
      </w:pPr>
      <w:r w:rsidRPr="00A46BE2">
        <w:rPr>
          <w:rStyle w:val="HTMLCode"/>
          <w:lang w:val="en-GB"/>
          <w:rPrChange w:id="3398" w:author="Arnauld Desprets" w:date="2020-04-07T08:45:00Z">
            <w:rPr>
              <w:rStyle w:val="HTMLCode"/>
            </w:rPr>
          </w:rPrChange>
        </w:rPr>
        <w:t xml:space="preserve">%apic2018% -c integration --consumer-org orgdev1 -a mymobileapp </w:t>
      </w:r>
      <w:proofErr w:type="gramStart"/>
      <w:r w:rsidRPr="00A46BE2">
        <w:rPr>
          <w:rStyle w:val="HTMLCode"/>
          <w:lang w:val="en-GB"/>
          <w:rPrChange w:id="3399" w:author="Arnauld Desprets" w:date="2020-04-07T08:45:00Z">
            <w:rPr>
              <w:rStyle w:val="HTMLCode"/>
            </w:rPr>
          </w:rPrChange>
        </w:rPr>
        <w:t>credentials:list</w:t>
      </w:r>
      <w:proofErr w:type="gramEnd"/>
      <w:r w:rsidRPr="00A46BE2">
        <w:rPr>
          <w:rStyle w:val="HTMLCode"/>
          <w:lang w:val="en-GB"/>
          <w:rPrChange w:id="3400" w:author="Arnauld Desprets" w:date="2020-04-07T08:45:00Z">
            <w:rPr>
              <w:rStyle w:val="HTMLCode"/>
            </w:rPr>
          </w:rPrChange>
        </w:rPr>
        <w:t xml:space="preserve"> --format json</w:t>
      </w:r>
    </w:p>
    <w:p w14:paraId="3A7F825E" w14:textId="77777777" w:rsidR="00D0102B" w:rsidRPr="00A46BE2" w:rsidRDefault="00D0102B" w:rsidP="00D0102B">
      <w:pPr>
        <w:pStyle w:val="HTMLPreformatted"/>
        <w:rPr>
          <w:rStyle w:val="HTMLCode"/>
          <w:lang w:val="en-GB"/>
          <w:rPrChange w:id="3401" w:author="Arnauld Desprets" w:date="2020-04-07T08:45:00Z">
            <w:rPr>
              <w:rStyle w:val="HTMLCode"/>
            </w:rPr>
          </w:rPrChange>
        </w:rPr>
      </w:pPr>
    </w:p>
    <w:p w14:paraId="48B92617" w14:textId="77777777" w:rsidR="00D0102B" w:rsidRPr="00A46BE2" w:rsidRDefault="00D0102B" w:rsidP="00D0102B">
      <w:pPr>
        <w:pStyle w:val="HTMLPreformatted"/>
        <w:rPr>
          <w:rStyle w:val="HTMLCode"/>
          <w:lang w:val="en-GB"/>
          <w:rPrChange w:id="3402" w:author="Arnauld Desprets" w:date="2020-04-07T08:45:00Z">
            <w:rPr>
              <w:rStyle w:val="HTMLCode"/>
            </w:rPr>
          </w:rPrChange>
        </w:rPr>
      </w:pPr>
      <w:r w:rsidRPr="00A46BE2">
        <w:rPr>
          <w:rStyle w:val="HTMLCode"/>
          <w:lang w:val="en-GB"/>
          <w:rPrChange w:id="3403" w:author="Arnauld Desprets" w:date="2020-04-07T08:45:00Z">
            <w:rPr>
              <w:rStyle w:val="HTMLCode"/>
            </w:rPr>
          </w:rPrChange>
        </w:rPr>
        <w:t>{</w:t>
      </w:r>
    </w:p>
    <w:p w14:paraId="01F72750" w14:textId="77777777" w:rsidR="00D0102B" w:rsidRPr="00A46BE2" w:rsidRDefault="00D0102B" w:rsidP="00D0102B">
      <w:pPr>
        <w:pStyle w:val="HTMLPreformatted"/>
        <w:rPr>
          <w:rStyle w:val="HTMLCode"/>
          <w:lang w:val="en-GB"/>
          <w:rPrChange w:id="3404" w:author="Arnauld Desprets" w:date="2020-04-07T08:45:00Z">
            <w:rPr>
              <w:rStyle w:val="HTMLCode"/>
            </w:rPr>
          </w:rPrChange>
        </w:rPr>
      </w:pPr>
      <w:r w:rsidRPr="00A46BE2">
        <w:rPr>
          <w:rStyle w:val="HTMLCode"/>
          <w:lang w:val="en-GB"/>
          <w:rPrChange w:id="3405" w:author="Arnauld Desprets" w:date="2020-04-07T08:45:00Z">
            <w:rPr>
              <w:rStyle w:val="HTMLCode"/>
            </w:rPr>
          </w:rPrChange>
        </w:rPr>
        <w:t xml:space="preserve">    "</w:t>
      </w:r>
      <w:proofErr w:type="spellStart"/>
      <w:r w:rsidRPr="00A46BE2">
        <w:rPr>
          <w:rStyle w:val="HTMLCode"/>
          <w:lang w:val="en-GB"/>
          <w:rPrChange w:id="3406" w:author="Arnauld Desprets" w:date="2020-04-07T08:45:00Z">
            <w:rPr>
              <w:rStyle w:val="HTMLCode"/>
            </w:rPr>
          </w:rPrChange>
        </w:rPr>
        <w:t>total_results</w:t>
      </w:r>
      <w:proofErr w:type="spellEnd"/>
      <w:r w:rsidRPr="00A46BE2">
        <w:rPr>
          <w:rStyle w:val="HTMLCode"/>
          <w:lang w:val="en-GB"/>
          <w:rPrChange w:id="3407" w:author="Arnauld Desprets" w:date="2020-04-07T08:45:00Z">
            <w:rPr>
              <w:rStyle w:val="HTMLCode"/>
            </w:rPr>
          </w:rPrChange>
        </w:rPr>
        <w:t>": 2,</w:t>
      </w:r>
    </w:p>
    <w:p w14:paraId="01ABCB35" w14:textId="77777777" w:rsidR="00D0102B" w:rsidRPr="00A46BE2" w:rsidRDefault="00D0102B" w:rsidP="00D0102B">
      <w:pPr>
        <w:pStyle w:val="HTMLPreformatted"/>
        <w:rPr>
          <w:rStyle w:val="HTMLCode"/>
          <w:lang w:val="en-GB"/>
          <w:rPrChange w:id="3408" w:author="Arnauld Desprets" w:date="2020-04-07T08:45:00Z">
            <w:rPr>
              <w:rStyle w:val="HTMLCode"/>
            </w:rPr>
          </w:rPrChange>
        </w:rPr>
      </w:pPr>
      <w:r w:rsidRPr="00A46BE2">
        <w:rPr>
          <w:rStyle w:val="HTMLCode"/>
          <w:lang w:val="en-GB"/>
          <w:rPrChange w:id="3409" w:author="Arnauld Desprets" w:date="2020-04-07T08:45:00Z">
            <w:rPr>
              <w:rStyle w:val="HTMLCode"/>
            </w:rPr>
          </w:rPrChange>
        </w:rPr>
        <w:t xml:space="preserve">    "results": [</w:t>
      </w:r>
    </w:p>
    <w:p w14:paraId="369F6B00" w14:textId="77777777" w:rsidR="00D0102B" w:rsidRPr="00A46BE2" w:rsidRDefault="00D0102B" w:rsidP="00D0102B">
      <w:pPr>
        <w:pStyle w:val="HTMLPreformatted"/>
        <w:rPr>
          <w:rStyle w:val="HTMLCode"/>
          <w:lang w:val="en-GB"/>
          <w:rPrChange w:id="3410" w:author="Arnauld Desprets" w:date="2020-04-07T08:45:00Z">
            <w:rPr>
              <w:rStyle w:val="HTMLCode"/>
            </w:rPr>
          </w:rPrChange>
        </w:rPr>
      </w:pPr>
      <w:r w:rsidRPr="00A46BE2">
        <w:rPr>
          <w:rStyle w:val="HTMLCode"/>
          <w:lang w:val="en-GB"/>
          <w:rPrChange w:id="3411" w:author="Arnauld Desprets" w:date="2020-04-07T08:45:00Z">
            <w:rPr>
              <w:rStyle w:val="HTMLCode"/>
            </w:rPr>
          </w:rPrChange>
        </w:rPr>
        <w:t xml:space="preserve">        {</w:t>
      </w:r>
    </w:p>
    <w:p w14:paraId="1CD8B910" w14:textId="77777777" w:rsidR="00D0102B" w:rsidRPr="00A46BE2" w:rsidRDefault="00D0102B" w:rsidP="00D0102B">
      <w:pPr>
        <w:pStyle w:val="HTMLPreformatted"/>
        <w:rPr>
          <w:rStyle w:val="HTMLCode"/>
          <w:lang w:val="en-GB"/>
          <w:rPrChange w:id="3412" w:author="Arnauld Desprets" w:date="2020-04-07T08:45:00Z">
            <w:rPr>
              <w:rStyle w:val="HTMLCode"/>
            </w:rPr>
          </w:rPrChange>
        </w:rPr>
      </w:pPr>
      <w:r w:rsidRPr="00A46BE2">
        <w:rPr>
          <w:rStyle w:val="HTMLCode"/>
          <w:lang w:val="en-GB"/>
          <w:rPrChange w:id="3413" w:author="Arnauld Desprets" w:date="2020-04-07T08:45:00Z">
            <w:rPr>
              <w:rStyle w:val="HTMLCode"/>
            </w:rPr>
          </w:rPrChange>
        </w:rPr>
        <w:t xml:space="preserve">            "type": "credential",</w:t>
      </w:r>
    </w:p>
    <w:p w14:paraId="41405362" w14:textId="77777777" w:rsidR="00D0102B" w:rsidRPr="00A46BE2" w:rsidRDefault="00D0102B" w:rsidP="00D0102B">
      <w:pPr>
        <w:pStyle w:val="HTMLPreformatted"/>
        <w:rPr>
          <w:rStyle w:val="HTMLCode"/>
          <w:lang w:val="en-GB"/>
          <w:rPrChange w:id="3414" w:author="Arnauld Desprets" w:date="2020-04-07T08:45:00Z">
            <w:rPr>
              <w:rStyle w:val="HTMLCode"/>
            </w:rPr>
          </w:rPrChange>
        </w:rPr>
      </w:pPr>
      <w:r w:rsidRPr="00A46BE2">
        <w:rPr>
          <w:rStyle w:val="HTMLCode"/>
          <w:lang w:val="en-GB"/>
          <w:rPrChange w:id="3415" w:author="Arnauld Desprets" w:date="2020-04-07T08:45:00Z">
            <w:rPr>
              <w:rStyle w:val="HTMLCode"/>
            </w:rPr>
          </w:rPrChange>
        </w:rPr>
        <w:t xml:space="preserve">            "</w:t>
      </w:r>
      <w:proofErr w:type="spellStart"/>
      <w:r w:rsidRPr="00A46BE2">
        <w:rPr>
          <w:rStyle w:val="HTMLCode"/>
          <w:lang w:val="en-GB"/>
          <w:rPrChange w:id="3416" w:author="Arnauld Desprets" w:date="2020-04-07T08:45:00Z">
            <w:rPr>
              <w:rStyle w:val="HTMLCode"/>
            </w:rPr>
          </w:rPrChange>
        </w:rPr>
        <w:t>api_version</w:t>
      </w:r>
      <w:proofErr w:type="spellEnd"/>
      <w:r w:rsidRPr="00A46BE2">
        <w:rPr>
          <w:rStyle w:val="HTMLCode"/>
          <w:lang w:val="en-GB"/>
          <w:rPrChange w:id="3417" w:author="Arnauld Desprets" w:date="2020-04-07T08:45:00Z">
            <w:rPr>
              <w:rStyle w:val="HTMLCode"/>
            </w:rPr>
          </w:rPrChange>
        </w:rPr>
        <w:t>": "2.0.0",</w:t>
      </w:r>
    </w:p>
    <w:p w14:paraId="5BCBB5C2" w14:textId="77777777" w:rsidR="00D0102B" w:rsidRPr="00A46BE2" w:rsidRDefault="00D0102B" w:rsidP="00D0102B">
      <w:pPr>
        <w:pStyle w:val="HTMLPreformatted"/>
        <w:rPr>
          <w:rStyle w:val="HTMLCode"/>
          <w:lang w:val="en-GB"/>
          <w:rPrChange w:id="3418" w:author="Arnauld Desprets" w:date="2020-04-07T08:45:00Z">
            <w:rPr>
              <w:rStyle w:val="HTMLCode"/>
            </w:rPr>
          </w:rPrChange>
        </w:rPr>
      </w:pPr>
      <w:r w:rsidRPr="00A46BE2">
        <w:rPr>
          <w:rStyle w:val="HTMLCode"/>
          <w:lang w:val="en-GB"/>
          <w:rPrChange w:id="3419" w:author="Arnauld Desprets" w:date="2020-04-07T08:45:00Z">
            <w:rPr>
              <w:rStyle w:val="HTMLCode"/>
            </w:rPr>
          </w:rPrChange>
        </w:rPr>
        <w:t xml:space="preserve">            "id": "43a84659-28e4-4bb9-8dbe-998cd478c6c0",</w:t>
      </w:r>
    </w:p>
    <w:p w14:paraId="3108C78B" w14:textId="77777777" w:rsidR="00D0102B" w:rsidRPr="00A46BE2" w:rsidRDefault="00D0102B" w:rsidP="00D0102B">
      <w:pPr>
        <w:pStyle w:val="HTMLPreformatted"/>
        <w:rPr>
          <w:rStyle w:val="HTMLCode"/>
          <w:lang w:val="en-GB"/>
          <w:rPrChange w:id="3420" w:author="Arnauld Desprets" w:date="2020-04-07T08:45:00Z">
            <w:rPr>
              <w:rStyle w:val="HTMLCode"/>
            </w:rPr>
          </w:rPrChange>
        </w:rPr>
      </w:pPr>
      <w:r w:rsidRPr="00A46BE2">
        <w:rPr>
          <w:rStyle w:val="HTMLCode"/>
          <w:lang w:val="en-GB"/>
          <w:rPrChange w:id="3421" w:author="Arnauld Desprets" w:date="2020-04-07T08:45:00Z">
            <w:rPr>
              <w:rStyle w:val="HTMLCode"/>
            </w:rPr>
          </w:rPrChange>
        </w:rPr>
        <w:t xml:space="preserve">            "name": "</w:t>
      </w:r>
      <w:proofErr w:type="spellStart"/>
      <w:r w:rsidRPr="00A46BE2">
        <w:rPr>
          <w:rStyle w:val="HTMLCode"/>
          <w:lang w:val="en-GB"/>
          <w:rPrChange w:id="3422" w:author="Arnauld Desprets" w:date="2020-04-07T08:45:00Z">
            <w:rPr>
              <w:rStyle w:val="HTMLCode"/>
            </w:rPr>
          </w:rPrChange>
        </w:rPr>
        <w:t>appid</w:t>
      </w:r>
      <w:proofErr w:type="spellEnd"/>
      <w:r w:rsidRPr="00A46BE2">
        <w:rPr>
          <w:rStyle w:val="HTMLCode"/>
          <w:lang w:val="en-GB"/>
          <w:rPrChange w:id="3423" w:author="Arnauld Desprets" w:date="2020-04-07T08:45:00Z">
            <w:rPr>
              <w:rStyle w:val="HTMLCode"/>
            </w:rPr>
          </w:rPrChange>
        </w:rPr>
        <w:t>-credentials",</w:t>
      </w:r>
    </w:p>
    <w:p w14:paraId="38DBE0D6" w14:textId="77777777" w:rsidR="00D0102B" w:rsidRPr="00A46BE2" w:rsidRDefault="00D0102B" w:rsidP="00D0102B">
      <w:pPr>
        <w:pStyle w:val="HTMLPreformatted"/>
        <w:rPr>
          <w:rStyle w:val="HTMLCode"/>
          <w:lang w:val="en-GB"/>
          <w:rPrChange w:id="3424" w:author="Arnauld Desprets" w:date="2020-04-07T08:45:00Z">
            <w:rPr>
              <w:rStyle w:val="HTMLCode"/>
            </w:rPr>
          </w:rPrChange>
        </w:rPr>
      </w:pPr>
      <w:r w:rsidRPr="00A46BE2">
        <w:rPr>
          <w:rStyle w:val="HTMLCode"/>
          <w:lang w:val="en-GB"/>
          <w:rPrChange w:id="3425" w:author="Arnauld Desprets" w:date="2020-04-07T08:45:00Z">
            <w:rPr>
              <w:rStyle w:val="HTMLCode"/>
            </w:rPr>
          </w:rPrChange>
        </w:rPr>
        <w:t xml:space="preserve">            "title": "</w:t>
      </w:r>
      <w:proofErr w:type="spellStart"/>
      <w:r w:rsidRPr="00A46BE2">
        <w:rPr>
          <w:rStyle w:val="HTMLCode"/>
          <w:lang w:val="en-GB"/>
          <w:rPrChange w:id="3426" w:author="Arnauld Desprets" w:date="2020-04-07T08:45:00Z">
            <w:rPr>
              <w:rStyle w:val="HTMLCode"/>
            </w:rPr>
          </w:rPrChange>
        </w:rPr>
        <w:t>AppID</w:t>
      </w:r>
      <w:proofErr w:type="spellEnd"/>
      <w:r w:rsidRPr="00A46BE2">
        <w:rPr>
          <w:rStyle w:val="HTMLCode"/>
          <w:lang w:val="en-GB"/>
          <w:rPrChange w:id="3427" w:author="Arnauld Desprets" w:date="2020-04-07T08:45:00Z">
            <w:rPr>
              <w:rStyle w:val="HTMLCode"/>
            </w:rPr>
          </w:rPrChange>
        </w:rPr>
        <w:t xml:space="preserve"> Credentials for </w:t>
      </w:r>
      <w:proofErr w:type="spellStart"/>
      <w:r w:rsidRPr="00A46BE2">
        <w:rPr>
          <w:rStyle w:val="HTMLCode"/>
          <w:lang w:val="en-GB"/>
          <w:rPrChange w:id="3428" w:author="Arnauld Desprets" w:date="2020-04-07T08:45:00Z">
            <w:rPr>
              <w:rStyle w:val="HTMLCode"/>
            </w:rPr>
          </w:rPrChange>
        </w:rPr>
        <w:t>MyMobileApp</w:t>
      </w:r>
      <w:proofErr w:type="spellEnd"/>
      <w:r w:rsidRPr="00A46BE2">
        <w:rPr>
          <w:rStyle w:val="HTMLCode"/>
          <w:lang w:val="en-GB"/>
          <w:rPrChange w:id="3429" w:author="Arnauld Desprets" w:date="2020-04-07T08:45:00Z">
            <w:rPr>
              <w:rStyle w:val="HTMLCode"/>
            </w:rPr>
          </w:rPrChange>
        </w:rPr>
        <w:t>",</w:t>
      </w:r>
    </w:p>
    <w:p w14:paraId="664D3434" w14:textId="77777777" w:rsidR="00D0102B" w:rsidRPr="00A46BE2" w:rsidRDefault="00D0102B" w:rsidP="00D0102B">
      <w:pPr>
        <w:pStyle w:val="HTMLPreformatted"/>
        <w:rPr>
          <w:rStyle w:val="HTMLCode"/>
          <w:lang w:val="en-GB"/>
          <w:rPrChange w:id="3430" w:author="Arnauld Desprets" w:date="2020-04-07T08:45:00Z">
            <w:rPr>
              <w:rStyle w:val="HTMLCode"/>
            </w:rPr>
          </w:rPrChange>
        </w:rPr>
      </w:pPr>
      <w:r w:rsidRPr="00A46BE2">
        <w:rPr>
          <w:rStyle w:val="HTMLCode"/>
          <w:lang w:val="en-GB"/>
          <w:rPrChange w:id="3431" w:author="Arnauld Desprets" w:date="2020-04-07T08:45:00Z">
            <w:rPr>
              <w:rStyle w:val="HTMLCode"/>
            </w:rPr>
          </w:rPrChange>
        </w:rPr>
        <w:t xml:space="preserve">            "summary": "</w:t>
      </w:r>
      <w:proofErr w:type="spellStart"/>
      <w:r w:rsidRPr="00A46BE2">
        <w:rPr>
          <w:rStyle w:val="HTMLCode"/>
          <w:lang w:val="en-GB"/>
          <w:rPrChange w:id="3432" w:author="Arnauld Desprets" w:date="2020-04-07T08:45:00Z">
            <w:rPr>
              <w:rStyle w:val="HTMLCode"/>
            </w:rPr>
          </w:rPrChange>
        </w:rPr>
        <w:t>AppID</w:t>
      </w:r>
      <w:proofErr w:type="spellEnd"/>
      <w:r w:rsidRPr="00A46BE2">
        <w:rPr>
          <w:rStyle w:val="HTMLCode"/>
          <w:lang w:val="en-GB"/>
          <w:rPrChange w:id="3433" w:author="Arnauld Desprets" w:date="2020-04-07T08:45:00Z">
            <w:rPr>
              <w:rStyle w:val="HTMLCode"/>
            </w:rPr>
          </w:rPrChange>
        </w:rPr>
        <w:t xml:space="preserve"> Credentials for </w:t>
      </w:r>
      <w:proofErr w:type="spellStart"/>
      <w:r w:rsidRPr="00A46BE2">
        <w:rPr>
          <w:rStyle w:val="HTMLCode"/>
          <w:lang w:val="en-GB"/>
          <w:rPrChange w:id="3434" w:author="Arnauld Desprets" w:date="2020-04-07T08:45:00Z">
            <w:rPr>
              <w:rStyle w:val="HTMLCode"/>
            </w:rPr>
          </w:rPrChange>
        </w:rPr>
        <w:t>MyMobileApp</w:t>
      </w:r>
      <w:proofErr w:type="spellEnd"/>
      <w:r w:rsidRPr="00A46BE2">
        <w:rPr>
          <w:rStyle w:val="HTMLCode"/>
          <w:lang w:val="en-GB"/>
          <w:rPrChange w:id="3435" w:author="Arnauld Desprets" w:date="2020-04-07T08:45:00Z">
            <w:rPr>
              <w:rStyle w:val="HTMLCode"/>
            </w:rPr>
          </w:rPrChange>
        </w:rPr>
        <w:t>",</w:t>
      </w:r>
    </w:p>
    <w:p w14:paraId="3AD88D27" w14:textId="77777777" w:rsidR="00D0102B" w:rsidRPr="00A46BE2" w:rsidRDefault="00D0102B" w:rsidP="00D0102B">
      <w:pPr>
        <w:pStyle w:val="HTMLPreformatted"/>
        <w:rPr>
          <w:rStyle w:val="HTMLCode"/>
          <w:lang w:val="en-GB"/>
          <w:rPrChange w:id="3436" w:author="Arnauld Desprets" w:date="2020-04-07T08:45:00Z">
            <w:rPr>
              <w:rStyle w:val="HTMLCode"/>
            </w:rPr>
          </w:rPrChange>
        </w:rPr>
      </w:pPr>
      <w:r w:rsidRPr="00A46BE2">
        <w:rPr>
          <w:rStyle w:val="HTMLCode"/>
          <w:lang w:val="en-GB"/>
          <w:rPrChange w:id="3437" w:author="Arnauld Desprets" w:date="2020-04-07T08:45:00Z">
            <w:rPr>
              <w:rStyle w:val="HTMLCode"/>
            </w:rPr>
          </w:rPrChange>
        </w:rPr>
        <w:t xml:space="preserve">            "client_id": "9ce0b78a-289c-4d2b-8968-165b5f9c726d",</w:t>
      </w:r>
    </w:p>
    <w:p w14:paraId="20ABD7FA" w14:textId="77777777" w:rsidR="00D0102B" w:rsidRPr="00A46BE2" w:rsidRDefault="00D0102B" w:rsidP="00D0102B">
      <w:pPr>
        <w:pStyle w:val="HTMLPreformatted"/>
        <w:rPr>
          <w:rStyle w:val="HTMLCode"/>
          <w:lang w:val="en-GB"/>
          <w:rPrChange w:id="3438" w:author="Arnauld Desprets" w:date="2020-04-07T08:45:00Z">
            <w:rPr>
              <w:rStyle w:val="HTMLCode"/>
            </w:rPr>
          </w:rPrChange>
        </w:rPr>
      </w:pPr>
      <w:r w:rsidRPr="00A46BE2">
        <w:rPr>
          <w:rStyle w:val="HTMLCode"/>
          <w:lang w:val="en-GB"/>
          <w:rPrChange w:id="3439" w:author="Arnauld Desprets" w:date="2020-04-07T08:45:00Z">
            <w:rPr>
              <w:rStyle w:val="HTMLCode"/>
            </w:rPr>
          </w:rPrChange>
        </w:rPr>
        <w:t xml:space="preserve">            "</w:t>
      </w:r>
      <w:proofErr w:type="spellStart"/>
      <w:r w:rsidRPr="00A46BE2">
        <w:rPr>
          <w:rStyle w:val="HTMLCode"/>
          <w:lang w:val="en-GB"/>
          <w:rPrChange w:id="3440" w:author="Arnauld Desprets" w:date="2020-04-07T08:45:00Z">
            <w:rPr>
              <w:rStyle w:val="HTMLCode"/>
            </w:rPr>
          </w:rPrChange>
        </w:rPr>
        <w:t>client_secret_hashed</w:t>
      </w:r>
      <w:proofErr w:type="spellEnd"/>
      <w:r w:rsidRPr="00A46BE2">
        <w:rPr>
          <w:rStyle w:val="HTMLCode"/>
          <w:lang w:val="en-GB"/>
          <w:rPrChange w:id="3441" w:author="Arnauld Desprets" w:date="2020-04-07T08:45:00Z">
            <w:rPr>
              <w:rStyle w:val="HTMLCode"/>
            </w:rPr>
          </w:rPrChange>
        </w:rPr>
        <w:t>": "uSCwG4YW8Fg+PRf1U0UXYDkgQw5BLMDn4G5vOL+RERI=",</w:t>
      </w:r>
    </w:p>
    <w:p w14:paraId="7B895E3E" w14:textId="77777777" w:rsidR="00D0102B" w:rsidRPr="00A46BE2" w:rsidRDefault="00D0102B" w:rsidP="00D0102B">
      <w:pPr>
        <w:pStyle w:val="HTMLPreformatted"/>
        <w:rPr>
          <w:rStyle w:val="HTMLCode"/>
          <w:lang w:val="en-GB"/>
          <w:rPrChange w:id="3442" w:author="Arnauld Desprets" w:date="2020-04-07T08:45:00Z">
            <w:rPr>
              <w:rStyle w:val="HTMLCode"/>
            </w:rPr>
          </w:rPrChange>
        </w:rPr>
      </w:pPr>
      <w:r w:rsidRPr="00A46BE2">
        <w:rPr>
          <w:rStyle w:val="HTMLCode"/>
          <w:lang w:val="en-GB"/>
          <w:rPrChange w:id="3443" w:author="Arnauld Desprets" w:date="2020-04-07T08:45:00Z">
            <w:rPr>
              <w:rStyle w:val="HTMLCode"/>
            </w:rPr>
          </w:rPrChange>
        </w:rPr>
        <w:t xml:space="preserve">            "</w:t>
      </w:r>
      <w:proofErr w:type="spellStart"/>
      <w:r w:rsidRPr="00A46BE2">
        <w:rPr>
          <w:rStyle w:val="HTMLCode"/>
          <w:lang w:val="en-GB"/>
          <w:rPrChange w:id="3444" w:author="Arnauld Desprets" w:date="2020-04-07T08:45:00Z">
            <w:rPr>
              <w:rStyle w:val="HTMLCode"/>
            </w:rPr>
          </w:rPrChange>
        </w:rPr>
        <w:t>created_at</w:t>
      </w:r>
      <w:proofErr w:type="spellEnd"/>
      <w:r w:rsidRPr="00A46BE2">
        <w:rPr>
          <w:rStyle w:val="HTMLCode"/>
          <w:lang w:val="en-GB"/>
          <w:rPrChange w:id="3445" w:author="Arnauld Desprets" w:date="2020-04-07T08:45:00Z">
            <w:rPr>
              <w:rStyle w:val="HTMLCode"/>
            </w:rPr>
          </w:rPrChange>
        </w:rPr>
        <w:t>": "2020-04-01T14:05:43.592Z",</w:t>
      </w:r>
    </w:p>
    <w:p w14:paraId="5FF17B37" w14:textId="77777777" w:rsidR="00D0102B" w:rsidRPr="00A46BE2" w:rsidRDefault="00D0102B" w:rsidP="00D0102B">
      <w:pPr>
        <w:pStyle w:val="HTMLPreformatted"/>
        <w:rPr>
          <w:rStyle w:val="HTMLCode"/>
          <w:lang w:val="en-GB"/>
          <w:rPrChange w:id="3446" w:author="Arnauld Desprets" w:date="2020-04-07T08:45:00Z">
            <w:rPr>
              <w:rStyle w:val="HTMLCode"/>
            </w:rPr>
          </w:rPrChange>
        </w:rPr>
      </w:pPr>
      <w:r w:rsidRPr="00A46BE2">
        <w:rPr>
          <w:rStyle w:val="HTMLCode"/>
          <w:lang w:val="en-GB"/>
          <w:rPrChange w:id="3447" w:author="Arnauld Desprets" w:date="2020-04-07T08:45:00Z">
            <w:rPr>
              <w:rStyle w:val="HTMLCode"/>
            </w:rPr>
          </w:rPrChange>
        </w:rPr>
        <w:t xml:space="preserve">            "</w:t>
      </w:r>
      <w:proofErr w:type="spellStart"/>
      <w:r w:rsidRPr="00A46BE2">
        <w:rPr>
          <w:rStyle w:val="HTMLCode"/>
          <w:lang w:val="en-GB"/>
          <w:rPrChange w:id="3448" w:author="Arnauld Desprets" w:date="2020-04-07T08:45:00Z">
            <w:rPr>
              <w:rStyle w:val="HTMLCode"/>
            </w:rPr>
          </w:rPrChange>
        </w:rPr>
        <w:t>updated_at</w:t>
      </w:r>
      <w:proofErr w:type="spellEnd"/>
      <w:r w:rsidRPr="00A46BE2">
        <w:rPr>
          <w:rStyle w:val="HTMLCode"/>
          <w:lang w:val="en-GB"/>
          <w:rPrChange w:id="3449" w:author="Arnauld Desprets" w:date="2020-04-07T08:45:00Z">
            <w:rPr>
              <w:rStyle w:val="HTMLCode"/>
            </w:rPr>
          </w:rPrChange>
        </w:rPr>
        <w:t>": "2020-04-01T14:05:43.592Z",</w:t>
      </w:r>
    </w:p>
    <w:p w14:paraId="4E10CF36" w14:textId="77777777" w:rsidR="00D0102B" w:rsidRPr="00A46BE2" w:rsidRDefault="00D0102B" w:rsidP="00D0102B">
      <w:pPr>
        <w:pStyle w:val="HTMLPreformatted"/>
        <w:rPr>
          <w:rStyle w:val="HTMLCode"/>
          <w:lang w:val="en-GB"/>
          <w:rPrChange w:id="3450" w:author="Arnauld Desprets" w:date="2020-04-07T08:45:00Z">
            <w:rPr>
              <w:rStyle w:val="HTMLCode"/>
            </w:rPr>
          </w:rPrChange>
        </w:rPr>
      </w:pPr>
      <w:r w:rsidRPr="00A46BE2">
        <w:rPr>
          <w:rStyle w:val="HTMLCode"/>
          <w:lang w:val="en-GB"/>
          <w:rPrChange w:id="3451" w:author="Arnauld Desprets" w:date="2020-04-07T08:45:00Z">
            <w:rPr>
              <w:rStyle w:val="HTMLCode"/>
            </w:rPr>
          </w:rPrChange>
        </w:rPr>
        <w:t xml:space="preserve">            "</w:t>
      </w:r>
      <w:proofErr w:type="spellStart"/>
      <w:r w:rsidRPr="00A46BE2">
        <w:rPr>
          <w:rStyle w:val="HTMLCode"/>
          <w:lang w:val="en-GB"/>
          <w:rPrChange w:id="3452" w:author="Arnauld Desprets" w:date="2020-04-07T08:45:00Z">
            <w:rPr>
              <w:rStyle w:val="HTMLCode"/>
            </w:rPr>
          </w:rPrChange>
        </w:rPr>
        <w:t>org_url</w:t>
      </w:r>
      <w:proofErr w:type="spellEnd"/>
      <w:r w:rsidRPr="00A46BE2">
        <w:rPr>
          <w:rStyle w:val="HTMLCode"/>
          <w:lang w:val="en-GB"/>
          <w:rPrChange w:id="3453" w:author="Arnauld Desprets" w:date="2020-04-07T08:45:00Z">
            <w:rPr>
              <w:rStyle w:val="HTMLCode"/>
            </w:rPr>
          </w:rPrChange>
        </w:rPr>
        <w:t>": "https://manager.159.8.70.38.xip.io/api/orgs/3f015cc4-9cb5-4d72-a202-008473d14a11",</w:t>
      </w:r>
    </w:p>
    <w:p w14:paraId="75EA2979" w14:textId="77777777" w:rsidR="00D0102B" w:rsidRPr="00A46BE2" w:rsidRDefault="00D0102B" w:rsidP="00D0102B">
      <w:pPr>
        <w:pStyle w:val="HTMLPreformatted"/>
        <w:rPr>
          <w:rStyle w:val="HTMLCode"/>
          <w:lang w:val="en-GB"/>
          <w:rPrChange w:id="3454" w:author="Arnauld Desprets" w:date="2020-04-07T08:45:00Z">
            <w:rPr>
              <w:rStyle w:val="HTMLCode"/>
              <w:lang w:val="fr-FR"/>
            </w:rPr>
          </w:rPrChange>
        </w:rPr>
      </w:pPr>
      <w:r w:rsidRPr="00A46BE2">
        <w:rPr>
          <w:rStyle w:val="HTMLCode"/>
          <w:lang w:val="en-GB"/>
          <w:rPrChange w:id="3455" w:author="Arnauld Desprets" w:date="2020-04-07T08:45:00Z">
            <w:rPr>
              <w:rStyle w:val="HTMLCode"/>
            </w:rPr>
          </w:rPrChange>
        </w:rPr>
        <w:t xml:space="preserve">            </w:t>
      </w:r>
      <w:r w:rsidRPr="00A46BE2">
        <w:rPr>
          <w:rStyle w:val="HTMLCode"/>
          <w:lang w:val="en-GB"/>
          <w:rPrChange w:id="3456" w:author="Arnauld Desprets" w:date="2020-04-07T08:45:00Z">
            <w:rPr>
              <w:rStyle w:val="HTMLCode"/>
              <w:lang w:val="fr-FR"/>
            </w:rPr>
          </w:rPrChange>
        </w:rPr>
        <w:t>"</w:t>
      </w:r>
      <w:proofErr w:type="spellStart"/>
      <w:r w:rsidRPr="00A46BE2">
        <w:rPr>
          <w:rStyle w:val="HTMLCode"/>
          <w:lang w:val="en-GB"/>
          <w:rPrChange w:id="3457" w:author="Arnauld Desprets" w:date="2020-04-07T08:45:00Z">
            <w:rPr>
              <w:rStyle w:val="HTMLCode"/>
              <w:lang w:val="fr-FR"/>
            </w:rPr>
          </w:rPrChange>
        </w:rPr>
        <w:t>catalog_url</w:t>
      </w:r>
      <w:proofErr w:type="spellEnd"/>
      <w:r w:rsidRPr="00A46BE2">
        <w:rPr>
          <w:rStyle w:val="HTMLCode"/>
          <w:lang w:val="en-GB"/>
          <w:rPrChange w:id="3458" w:author="Arnauld Desprets" w:date="2020-04-07T08:45:00Z">
            <w:rPr>
              <w:rStyle w:val="HTMLCode"/>
              <w:lang w:val="fr-FR"/>
            </w:rPr>
          </w:rPrChange>
        </w:rPr>
        <w:t>": "https://manager.159.8.70.38.xip.io/api/catalogs/3f015cc4-9cb5-4d72-a202-008473d14a11/35409cde-6895-44e6-a297-6f3b8736c026",</w:t>
      </w:r>
    </w:p>
    <w:p w14:paraId="33460583" w14:textId="77777777" w:rsidR="00D0102B" w:rsidRPr="00A46BE2" w:rsidRDefault="00D0102B" w:rsidP="00D0102B">
      <w:pPr>
        <w:pStyle w:val="HTMLPreformatted"/>
        <w:rPr>
          <w:rStyle w:val="HTMLCode"/>
          <w:lang w:val="en-GB"/>
          <w:rPrChange w:id="3459" w:author="Arnauld Desprets" w:date="2020-04-07T08:45:00Z">
            <w:rPr>
              <w:rStyle w:val="HTMLCode"/>
            </w:rPr>
          </w:rPrChange>
        </w:rPr>
      </w:pPr>
      <w:r w:rsidRPr="00A46BE2">
        <w:rPr>
          <w:rStyle w:val="HTMLCode"/>
          <w:lang w:val="en-GB"/>
          <w:rPrChange w:id="3460" w:author="Arnauld Desprets" w:date="2020-04-07T08:45:00Z">
            <w:rPr>
              <w:rStyle w:val="HTMLCode"/>
              <w:lang w:val="fr-FR"/>
            </w:rPr>
          </w:rPrChange>
        </w:rPr>
        <w:t xml:space="preserve">            </w:t>
      </w:r>
      <w:r w:rsidRPr="00A46BE2">
        <w:rPr>
          <w:rStyle w:val="HTMLCode"/>
          <w:lang w:val="en-GB"/>
          <w:rPrChange w:id="3461" w:author="Arnauld Desprets" w:date="2020-04-07T08:45:00Z">
            <w:rPr>
              <w:rStyle w:val="HTMLCode"/>
            </w:rPr>
          </w:rPrChange>
        </w:rPr>
        <w:t>"</w:t>
      </w:r>
      <w:proofErr w:type="spellStart"/>
      <w:r w:rsidRPr="00A46BE2">
        <w:rPr>
          <w:rStyle w:val="HTMLCode"/>
          <w:lang w:val="en-GB"/>
          <w:rPrChange w:id="3462" w:author="Arnauld Desprets" w:date="2020-04-07T08:45:00Z">
            <w:rPr>
              <w:rStyle w:val="HTMLCode"/>
            </w:rPr>
          </w:rPrChange>
        </w:rPr>
        <w:t>consumer_org_url</w:t>
      </w:r>
      <w:proofErr w:type="spellEnd"/>
      <w:r w:rsidRPr="00A46BE2">
        <w:rPr>
          <w:rStyle w:val="HTMLCode"/>
          <w:lang w:val="en-GB"/>
          <w:rPrChange w:id="3463" w:author="Arnauld Desprets" w:date="2020-04-07T08:45:00Z">
            <w:rPr>
              <w:rStyle w:val="HTMLCode"/>
            </w:rPr>
          </w:rPrChange>
        </w:rPr>
        <w:t>": "https://manager.159.8.70.38.xip.io/api/consumer-orgs/3f015cc4-9cb5-4d72-a202-008473d14a11/35409cde-6895-44e6-a297-6f3b8736c026/b226cc4a-28bd-4f6b-8197-65e4e45c8dda",</w:t>
      </w:r>
    </w:p>
    <w:p w14:paraId="204E447D" w14:textId="77777777" w:rsidR="00D0102B" w:rsidRPr="00A46BE2" w:rsidRDefault="00D0102B" w:rsidP="00D0102B">
      <w:pPr>
        <w:pStyle w:val="HTMLPreformatted"/>
        <w:rPr>
          <w:rStyle w:val="HTMLCode"/>
          <w:lang w:val="en-GB"/>
          <w:rPrChange w:id="3464" w:author="Arnauld Desprets" w:date="2020-04-07T08:45:00Z">
            <w:rPr>
              <w:rStyle w:val="HTMLCode"/>
            </w:rPr>
          </w:rPrChange>
        </w:rPr>
      </w:pPr>
      <w:r w:rsidRPr="00A46BE2">
        <w:rPr>
          <w:rStyle w:val="HTMLCode"/>
          <w:lang w:val="en-GB"/>
          <w:rPrChange w:id="3465" w:author="Arnauld Desprets" w:date="2020-04-07T08:45:00Z">
            <w:rPr>
              <w:rStyle w:val="HTMLCode"/>
            </w:rPr>
          </w:rPrChange>
        </w:rPr>
        <w:t xml:space="preserve">            "</w:t>
      </w:r>
      <w:proofErr w:type="spellStart"/>
      <w:r w:rsidRPr="00A46BE2">
        <w:rPr>
          <w:rStyle w:val="HTMLCode"/>
          <w:lang w:val="en-GB"/>
          <w:rPrChange w:id="3466" w:author="Arnauld Desprets" w:date="2020-04-07T08:45:00Z">
            <w:rPr>
              <w:rStyle w:val="HTMLCode"/>
            </w:rPr>
          </w:rPrChange>
        </w:rPr>
        <w:t>app_url</w:t>
      </w:r>
      <w:proofErr w:type="spellEnd"/>
      <w:r w:rsidRPr="00A46BE2">
        <w:rPr>
          <w:rStyle w:val="HTMLCode"/>
          <w:lang w:val="en-GB"/>
          <w:rPrChange w:id="3467" w:author="Arnauld Desprets" w:date="2020-04-07T08:45:00Z">
            <w:rPr>
              <w:rStyle w:val="HTMLCode"/>
            </w:rPr>
          </w:rPrChange>
        </w:rPr>
        <w:t>": "https://manager.159.8.70.38.xip.io/api/apps/3f015cc4-9cb5-4d72-a202-008473d14a11/35409cde-6895-44e6-a297-6f3b8736c026/b226cc4a-28bd-4f6b-8197-65e4e45c8dda/8ec77979-0877-443f-bc6d-17ba55f48b5a",</w:t>
      </w:r>
    </w:p>
    <w:p w14:paraId="75A63757" w14:textId="30440EBA" w:rsidR="00D0102B" w:rsidRPr="00A46BE2" w:rsidRDefault="00D0102B" w:rsidP="00D0102B">
      <w:pPr>
        <w:pStyle w:val="HTMLPreformatted"/>
        <w:rPr>
          <w:rStyle w:val="HTMLCode"/>
          <w:lang w:val="en-GB"/>
          <w:rPrChange w:id="3468" w:author="Arnauld Desprets" w:date="2020-04-07T08:45:00Z">
            <w:rPr>
              <w:rStyle w:val="HTMLCode"/>
            </w:rPr>
          </w:rPrChange>
        </w:rPr>
      </w:pPr>
      <w:r w:rsidRPr="00A46BE2">
        <w:rPr>
          <w:rStyle w:val="HTMLCode"/>
          <w:lang w:val="en-GB"/>
          <w:rPrChange w:id="3469" w:author="Arnauld Desprets" w:date="2020-04-07T08:45:00Z">
            <w:rPr>
              <w:rStyle w:val="HTMLCode"/>
            </w:rPr>
          </w:rPrChange>
        </w:rPr>
        <w:t xml:space="preserve">            "</w:t>
      </w:r>
      <w:del w:id="3470" w:author="Arnauld Desprets" w:date="2020-04-07T08:48:00Z">
        <w:r w:rsidRPr="00A46BE2" w:rsidDel="00A46BE2">
          <w:rPr>
            <w:rStyle w:val="HTMLCode"/>
            <w:lang w:val="en-GB"/>
            <w:rPrChange w:id="3471" w:author="Arnauld Desprets" w:date="2020-04-07T08:45:00Z">
              <w:rPr>
                <w:rStyle w:val="HTMLCode"/>
              </w:rPr>
            </w:rPrChange>
          </w:rPr>
          <w:delText>url</w:delText>
        </w:r>
      </w:del>
      <w:ins w:id="3472" w:author="Arnauld Desprets" w:date="2020-04-07T08:48:00Z">
        <w:r w:rsidR="00A46BE2" w:rsidRPr="00A46BE2">
          <w:rPr>
            <w:rStyle w:val="HTMLCode"/>
            <w:lang w:val="en-GB"/>
          </w:rPr>
          <w:t>URL</w:t>
        </w:r>
      </w:ins>
      <w:r w:rsidRPr="00A46BE2">
        <w:rPr>
          <w:rStyle w:val="HTMLCode"/>
          <w:lang w:val="en-GB"/>
          <w:rPrChange w:id="3473" w:author="Arnauld Desprets" w:date="2020-04-07T08:45:00Z">
            <w:rPr>
              <w:rStyle w:val="HTMLCode"/>
            </w:rPr>
          </w:rPrChange>
        </w:rPr>
        <w:t>": "https://manager.159.8.70.38.xip.io/api/apps/3f015cc4-9cb5-4d72-a202-008473d14a11/35409cde-6895-44e6-a297-6f3b8736c026/b226cc4a-28bd-4f6b-8197-65e4e45c8dda/8ec77979-0877-443f-bc6d-17ba55f48b5a/credentials/43a84659-28e4-4bb9-8dbe-998cd478c6c0"</w:t>
      </w:r>
    </w:p>
    <w:p w14:paraId="04A5ECD6" w14:textId="77777777" w:rsidR="00D0102B" w:rsidRPr="00A46BE2" w:rsidRDefault="00D0102B" w:rsidP="00D0102B">
      <w:pPr>
        <w:pStyle w:val="HTMLPreformatted"/>
        <w:rPr>
          <w:rStyle w:val="HTMLCode"/>
          <w:lang w:val="en-GB"/>
          <w:rPrChange w:id="3474" w:author="Arnauld Desprets" w:date="2020-04-07T08:45:00Z">
            <w:rPr>
              <w:rStyle w:val="HTMLCode"/>
            </w:rPr>
          </w:rPrChange>
        </w:rPr>
      </w:pPr>
      <w:r w:rsidRPr="00A46BE2">
        <w:rPr>
          <w:rStyle w:val="HTMLCode"/>
          <w:lang w:val="en-GB"/>
          <w:rPrChange w:id="3475" w:author="Arnauld Desprets" w:date="2020-04-07T08:45:00Z">
            <w:rPr>
              <w:rStyle w:val="HTMLCode"/>
            </w:rPr>
          </w:rPrChange>
        </w:rPr>
        <w:t xml:space="preserve">        },</w:t>
      </w:r>
    </w:p>
    <w:p w14:paraId="6C7B7454" w14:textId="77777777" w:rsidR="00D0102B" w:rsidRPr="00A46BE2" w:rsidRDefault="00D0102B" w:rsidP="00D0102B">
      <w:pPr>
        <w:pStyle w:val="HTMLPreformatted"/>
        <w:rPr>
          <w:rStyle w:val="HTMLCode"/>
          <w:lang w:val="en-GB"/>
          <w:rPrChange w:id="3476" w:author="Arnauld Desprets" w:date="2020-04-07T08:45:00Z">
            <w:rPr>
              <w:rStyle w:val="HTMLCode"/>
            </w:rPr>
          </w:rPrChange>
        </w:rPr>
      </w:pPr>
      <w:r w:rsidRPr="00A46BE2">
        <w:rPr>
          <w:rStyle w:val="HTMLCode"/>
          <w:lang w:val="en-GB"/>
          <w:rPrChange w:id="3477" w:author="Arnauld Desprets" w:date="2020-04-07T08:45:00Z">
            <w:rPr>
              <w:rStyle w:val="HTMLCode"/>
            </w:rPr>
          </w:rPrChange>
        </w:rPr>
        <w:lastRenderedPageBreak/>
        <w:t xml:space="preserve">        {</w:t>
      </w:r>
    </w:p>
    <w:p w14:paraId="572AA942" w14:textId="77777777" w:rsidR="00D0102B" w:rsidRPr="00A46BE2" w:rsidRDefault="00D0102B" w:rsidP="00D0102B">
      <w:pPr>
        <w:pStyle w:val="HTMLPreformatted"/>
        <w:rPr>
          <w:rStyle w:val="HTMLCode"/>
          <w:lang w:val="en-GB"/>
          <w:rPrChange w:id="3478" w:author="Arnauld Desprets" w:date="2020-04-07T08:45:00Z">
            <w:rPr>
              <w:rStyle w:val="HTMLCode"/>
            </w:rPr>
          </w:rPrChange>
        </w:rPr>
      </w:pPr>
      <w:r w:rsidRPr="00A46BE2">
        <w:rPr>
          <w:rStyle w:val="HTMLCode"/>
          <w:lang w:val="en-GB"/>
          <w:rPrChange w:id="3479" w:author="Arnauld Desprets" w:date="2020-04-07T08:45:00Z">
            <w:rPr>
              <w:rStyle w:val="HTMLCode"/>
            </w:rPr>
          </w:rPrChange>
        </w:rPr>
        <w:t xml:space="preserve">            "type": "credential",</w:t>
      </w:r>
    </w:p>
    <w:p w14:paraId="1AAC34CD" w14:textId="77777777" w:rsidR="00D0102B" w:rsidRPr="00A46BE2" w:rsidRDefault="00D0102B" w:rsidP="00D0102B">
      <w:pPr>
        <w:pStyle w:val="HTMLPreformatted"/>
        <w:rPr>
          <w:rStyle w:val="HTMLCode"/>
          <w:lang w:val="en-GB"/>
          <w:rPrChange w:id="3480" w:author="Arnauld Desprets" w:date="2020-04-07T08:45:00Z">
            <w:rPr>
              <w:rStyle w:val="HTMLCode"/>
            </w:rPr>
          </w:rPrChange>
        </w:rPr>
      </w:pPr>
      <w:r w:rsidRPr="00A46BE2">
        <w:rPr>
          <w:rStyle w:val="HTMLCode"/>
          <w:lang w:val="en-GB"/>
          <w:rPrChange w:id="3481" w:author="Arnauld Desprets" w:date="2020-04-07T08:45:00Z">
            <w:rPr>
              <w:rStyle w:val="HTMLCode"/>
            </w:rPr>
          </w:rPrChange>
        </w:rPr>
        <w:t xml:space="preserve">            "</w:t>
      </w:r>
      <w:proofErr w:type="spellStart"/>
      <w:r w:rsidRPr="00A46BE2">
        <w:rPr>
          <w:rStyle w:val="HTMLCode"/>
          <w:lang w:val="en-GB"/>
          <w:rPrChange w:id="3482" w:author="Arnauld Desprets" w:date="2020-04-07T08:45:00Z">
            <w:rPr>
              <w:rStyle w:val="HTMLCode"/>
            </w:rPr>
          </w:rPrChange>
        </w:rPr>
        <w:t>api_version</w:t>
      </w:r>
      <w:proofErr w:type="spellEnd"/>
      <w:r w:rsidRPr="00A46BE2">
        <w:rPr>
          <w:rStyle w:val="HTMLCode"/>
          <w:lang w:val="en-GB"/>
          <w:rPrChange w:id="3483" w:author="Arnauld Desprets" w:date="2020-04-07T08:45:00Z">
            <w:rPr>
              <w:rStyle w:val="HTMLCode"/>
            </w:rPr>
          </w:rPrChange>
        </w:rPr>
        <w:t>": "2.0.0",</w:t>
      </w:r>
    </w:p>
    <w:p w14:paraId="5B725E8F" w14:textId="77777777" w:rsidR="00D0102B" w:rsidRPr="00A46BE2" w:rsidRDefault="00D0102B" w:rsidP="00D0102B">
      <w:pPr>
        <w:pStyle w:val="HTMLPreformatted"/>
        <w:rPr>
          <w:rStyle w:val="HTMLCode"/>
          <w:lang w:val="en-GB"/>
          <w:rPrChange w:id="3484" w:author="Arnauld Desprets" w:date="2020-04-07T08:45:00Z">
            <w:rPr>
              <w:rStyle w:val="HTMLCode"/>
            </w:rPr>
          </w:rPrChange>
        </w:rPr>
      </w:pPr>
      <w:r w:rsidRPr="00A46BE2">
        <w:rPr>
          <w:rStyle w:val="HTMLCode"/>
          <w:lang w:val="en-GB"/>
          <w:rPrChange w:id="3485" w:author="Arnauld Desprets" w:date="2020-04-07T08:45:00Z">
            <w:rPr>
              <w:rStyle w:val="HTMLCode"/>
            </w:rPr>
          </w:rPrChange>
        </w:rPr>
        <w:t xml:space="preserve">            "id": "d8d6b731-5a46-41dc-a27f-a073c76c72dc",</w:t>
      </w:r>
    </w:p>
    <w:p w14:paraId="4DA275BB" w14:textId="77777777" w:rsidR="00D0102B" w:rsidRPr="00A46BE2" w:rsidRDefault="00D0102B" w:rsidP="00D0102B">
      <w:pPr>
        <w:pStyle w:val="HTMLPreformatted"/>
        <w:rPr>
          <w:rStyle w:val="HTMLCode"/>
          <w:lang w:val="en-GB"/>
          <w:rPrChange w:id="3486" w:author="Arnauld Desprets" w:date="2020-04-07T08:45:00Z">
            <w:rPr>
              <w:rStyle w:val="HTMLCode"/>
            </w:rPr>
          </w:rPrChange>
        </w:rPr>
      </w:pPr>
      <w:r w:rsidRPr="00A46BE2">
        <w:rPr>
          <w:rStyle w:val="HTMLCode"/>
          <w:lang w:val="en-GB"/>
          <w:rPrChange w:id="3487" w:author="Arnauld Desprets" w:date="2020-04-07T08:45:00Z">
            <w:rPr>
              <w:rStyle w:val="HTMLCode"/>
            </w:rPr>
          </w:rPrChange>
        </w:rPr>
        <w:t xml:space="preserve">            "name": "credential-for-mymobileapp",</w:t>
      </w:r>
    </w:p>
    <w:p w14:paraId="6C8B6258" w14:textId="77777777" w:rsidR="00D0102B" w:rsidRPr="00A46BE2" w:rsidRDefault="00D0102B" w:rsidP="00D0102B">
      <w:pPr>
        <w:pStyle w:val="HTMLPreformatted"/>
        <w:rPr>
          <w:rStyle w:val="HTMLCode"/>
          <w:lang w:val="en-GB"/>
          <w:rPrChange w:id="3488" w:author="Arnauld Desprets" w:date="2020-04-07T08:45:00Z">
            <w:rPr>
              <w:rStyle w:val="HTMLCode"/>
            </w:rPr>
          </w:rPrChange>
        </w:rPr>
      </w:pPr>
      <w:r w:rsidRPr="00A46BE2">
        <w:rPr>
          <w:rStyle w:val="HTMLCode"/>
          <w:lang w:val="en-GB"/>
          <w:rPrChange w:id="3489" w:author="Arnauld Desprets" w:date="2020-04-07T08:45:00Z">
            <w:rPr>
              <w:rStyle w:val="HTMLCode"/>
            </w:rPr>
          </w:rPrChange>
        </w:rPr>
        <w:t xml:space="preserve">            "title": "Credential for </w:t>
      </w:r>
      <w:proofErr w:type="spellStart"/>
      <w:r w:rsidRPr="00A46BE2">
        <w:rPr>
          <w:rStyle w:val="HTMLCode"/>
          <w:lang w:val="en-GB"/>
          <w:rPrChange w:id="3490" w:author="Arnauld Desprets" w:date="2020-04-07T08:45:00Z">
            <w:rPr>
              <w:rStyle w:val="HTMLCode"/>
            </w:rPr>
          </w:rPrChange>
        </w:rPr>
        <w:t>MyMobileApp</w:t>
      </w:r>
      <w:proofErr w:type="spellEnd"/>
      <w:r w:rsidRPr="00A46BE2">
        <w:rPr>
          <w:rStyle w:val="HTMLCode"/>
          <w:lang w:val="en-GB"/>
          <w:rPrChange w:id="3491" w:author="Arnauld Desprets" w:date="2020-04-07T08:45:00Z">
            <w:rPr>
              <w:rStyle w:val="HTMLCode"/>
            </w:rPr>
          </w:rPrChange>
        </w:rPr>
        <w:t>",</w:t>
      </w:r>
    </w:p>
    <w:p w14:paraId="3A48BAE3" w14:textId="77777777" w:rsidR="00D0102B" w:rsidRPr="00A46BE2" w:rsidRDefault="00D0102B" w:rsidP="00D0102B">
      <w:pPr>
        <w:pStyle w:val="HTMLPreformatted"/>
        <w:rPr>
          <w:rStyle w:val="HTMLCode"/>
          <w:lang w:val="en-GB"/>
          <w:rPrChange w:id="3492" w:author="Arnauld Desprets" w:date="2020-04-07T08:45:00Z">
            <w:rPr>
              <w:rStyle w:val="HTMLCode"/>
            </w:rPr>
          </w:rPrChange>
        </w:rPr>
      </w:pPr>
      <w:r w:rsidRPr="00A46BE2">
        <w:rPr>
          <w:rStyle w:val="HTMLCode"/>
          <w:lang w:val="en-GB"/>
          <w:rPrChange w:id="3493" w:author="Arnauld Desprets" w:date="2020-04-07T08:45:00Z">
            <w:rPr>
              <w:rStyle w:val="HTMLCode"/>
            </w:rPr>
          </w:rPrChange>
        </w:rPr>
        <w:t xml:space="preserve">            "summary": "Credential for </w:t>
      </w:r>
      <w:proofErr w:type="spellStart"/>
      <w:r w:rsidRPr="00A46BE2">
        <w:rPr>
          <w:rStyle w:val="HTMLCode"/>
          <w:lang w:val="en-GB"/>
          <w:rPrChange w:id="3494" w:author="Arnauld Desprets" w:date="2020-04-07T08:45:00Z">
            <w:rPr>
              <w:rStyle w:val="HTMLCode"/>
            </w:rPr>
          </w:rPrChange>
        </w:rPr>
        <w:t>MyMobileApp</w:t>
      </w:r>
      <w:proofErr w:type="spellEnd"/>
      <w:r w:rsidRPr="00A46BE2">
        <w:rPr>
          <w:rStyle w:val="HTMLCode"/>
          <w:lang w:val="en-GB"/>
          <w:rPrChange w:id="3495" w:author="Arnauld Desprets" w:date="2020-04-07T08:45:00Z">
            <w:rPr>
              <w:rStyle w:val="HTMLCode"/>
            </w:rPr>
          </w:rPrChange>
        </w:rPr>
        <w:t>",</w:t>
      </w:r>
    </w:p>
    <w:p w14:paraId="1336661E" w14:textId="77777777" w:rsidR="00D0102B" w:rsidRPr="00A46BE2" w:rsidRDefault="00D0102B" w:rsidP="00D0102B">
      <w:pPr>
        <w:pStyle w:val="HTMLPreformatted"/>
        <w:rPr>
          <w:rStyle w:val="HTMLCode"/>
          <w:lang w:val="en-GB"/>
          <w:rPrChange w:id="3496" w:author="Arnauld Desprets" w:date="2020-04-07T08:45:00Z">
            <w:rPr>
              <w:rStyle w:val="HTMLCode"/>
            </w:rPr>
          </w:rPrChange>
        </w:rPr>
      </w:pPr>
      <w:r w:rsidRPr="00A46BE2">
        <w:rPr>
          <w:rStyle w:val="HTMLCode"/>
          <w:lang w:val="en-GB"/>
          <w:rPrChange w:id="3497" w:author="Arnauld Desprets" w:date="2020-04-07T08:45:00Z">
            <w:rPr>
              <w:rStyle w:val="HTMLCode"/>
            </w:rPr>
          </w:rPrChange>
        </w:rPr>
        <w:t xml:space="preserve">            "client_id": "421223e773f237c5231842102660896e",</w:t>
      </w:r>
    </w:p>
    <w:p w14:paraId="28F84399" w14:textId="77777777" w:rsidR="00D0102B" w:rsidRPr="00A46BE2" w:rsidRDefault="00D0102B" w:rsidP="00D0102B">
      <w:pPr>
        <w:pStyle w:val="HTMLPreformatted"/>
        <w:rPr>
          <w:rStyle w:val="HTMLCode"/>
          <w:lang w:val="en-GB"/>
          <w:rPrChange w:id="3498" w:author="Arnauld Desprets" w:date="2020-04-07T08:45:00Z">
            <w:rPr>
              <w:rStyle w:val="HTMLCode"/>
            </w:rPr>
          </w:rPrChange>
        </w:rPr>
      </w:pPr>
      <w:r w:rsidRPr="00A46BE2">
        <w:rPr>
          <w:rStyle w:val="HTMLCode"/>
          <w:lang w:val="en-GB"/>
          <w:rPrChange w:id="3499" w:author="Arnauld Desprets" w:date="2020-04-07T08:45:00Z">
            <w:rPr>
              <w:rStyle w:val="HTMLCode"/>
            </w:rPr>
          </w:rPrChange>
        </w:rPr>
        <w:t xml:space="preserve">            "</w:t>
      </w:r>
      <w:proofErr w:type="spellStart"/>
      <w:r w:rsidRPr="00A46BE2">
        <w:rPr>
          <w:rStyle w:val="HTMLCode"/>
          <w:lang w:val="en-GB"/>
          <w:rPrChange w:id="3500" w:author="Arnauld Desprets" w:date="2020-04-07T08:45:00Z">
            <w:rPr>
              <w:rStyle w:val="HTMLCode"/>
            </w:rPr>
          </w:rPrChange>
        </w:rPr>
        <w:t>client_secret_hashed</w:t>
      </w:r>
      <w:proofErr w:type="spellEnd"/>
      <w:r w:rsidRPr="00A46BE2">
        <w:rPr>
          <w:rStyle w:val="HTMLCode"/>
          <w:lang w:val="en-GB"/>
          <w:rPrChange w:id="3501" w:author="Arnauld Desprets" w:date="2020-04-07T08:45:00Z">
            <w:rPr>
              <w:rStyle w:val="HTMLCode"/>
            </w:rPr>
          </w:rPrChange>
        </w:rPr>
        <w:t>": "91IcbIJ+mL/oC0EnPrroU7mzRGMrwROoja8KhT8s4RQ=",</w:t>
      </w:r>
    </w:p>
    <w:p w14:paraId="57460EFC" w14:textId="77777777" w:rsidR="00D0102B" w:rsidRPr="00A46BE2" w:rsidRDefault="00D0102B" w:rsidP="00D0102B">
      <w:pPr>
        <w:pStyle w:val="HTMLPreformatted"/>
        <w:rPr>
          <w:rStyle w:val="HTMLCode"/>
          <w:lang w:val="en-GB"/>
          <w:rPrChange w:id="3502" w:author="Arnauld Desprets" w:date="2020-04-07T08:45:00Z">
            <w:rPr>
              <w:rStyle w:val="HTMLCode"/>
            </w:rPr>
          </w:rPrChange>
        </w:rPr>
      </w:pPr>
      <w:r w:rsidRPr="00A46BE2">
        <w:rPr>
          <w:rStyle w:val="HTMLCode"/>
          <w:lang w:val="en-GB"/>
          <w:rPrChange w:id="3503" w:author="Arnauld Desprets" w:date="2020-04-07T08:45:00Z">
            <w:rPr>
              <w:rStyle w:val="HTMLCode"/>
            </w:rPr>
          </w:rPrChange>
        </w:rPr>
        <w:t xml:space="preserve">            "</w:t>
      </w:r>
      <w:proofErr w:type="spellStart"/>
      <w:r w:rsidRPr="00A46BE2">
        <w:rPr>
          <w:rStyle w:val="HTMLCode"/>
          <w:lang w:val="en-GB"/>
          <w:rPrChange w:id="3504" w:author="Arnauld Desprets" w:date="2020-04-07T08:45:00Z">
            <w:rPr>
              <w:rStyle w:val="HTMLCode"/>
            </w:rPr>
          </w:rPrChange>
        </w:rPr>
        <w:t>created_at</w:t>
      </w:r>
      <w:proofErr w:type="spellEnd"/>
      <w:r w:rsidRPr="00A46BE2">
        <w:rPr>
          <w:rStyle w:val="HTMLCode"/>
          <w:lang w:val="en-GB"/>
          <w:rPrChange w:id="3505" w:author="Arnauld Desprets" w:date="2020-04-07T08:45:00Z">
            <w:rPr>
              <w:rStyle w:val="HTMLCode"/>
            </w:rPr>
          </w:rPrChange>
        </w:rPr>
        <w:t>": "2020-03-05T13:28:03.994Z",</w:t>
      </w:r>
    </w:p>
    <w:p w14:paraId="35B9C18C" w14:textId="77777777" w:rsidR="00D0102B" w:rsidRPr="00A46BE2" w:rsidRDefault="00D0102B" w:rsidP="00D0102B">
      <w:pPr>
        <w:pStyle w:val="HTMLPreformatted"/>
        <w:rPr>
          <w:rStyle w:val="HTMLCode"/>
          <w:lang w:val="en-GB"/>
          <w:rPrChange w:id="3506" w:author="Arnauld Desprets" w:date="2020-04-07T08:45:00Z">
            <w:rPr>
              <w:rStyle w:val="HTMLCode"/>
            </w:rPr>
          </w:rPrChange>
        </w:rPr>
      </w:pPr>
      <w:r w:rsidRPr="00A46BE2">
        <w:rPr>
          <w:rStyle w:val="HTMLCode"/>
          <w:lang w:val="en-GB"/>
          <w:rPrChange w:id="3507" w:author="Arnauld Desprets" w:date="2020-04-07T08:45:00Z">
            <w:rPr>
              <w:rStyle w:val="HTMLCode"/>
            </w:rPr>
          </w:rPrChange>
        </w:rPr>
        <w:t xml:space="preserve">            "</w:t>
      </w:r>
      <w:proofErr w:type="spellStart"/>
      <w:r w:rsidRPr="00A46BE2">
        <w:rPr>
          <w:rStyle w:val="HTMLCode"/>
          <w:lang w:val="en-GB"/>
          <w:rPrChange w:id="3508" w:author="Arnauld Desprets" w:date="2020-04-07T08:45:00Z">
            <w:rPr>
              <w:rStyle w:val="HTMLCode"/>
            </w:rPr>
          </w:rPrChange>
        </w:rPr>
        <w:t>updated_at</w:t>
      </w:r>
      <w:proofErr w:type="spellEnd"/>
      <w:r w:rsidRPr="00A46BE2">
        <w:rPr>
          <w:rStyle w:val="HTMLCode"/>
          <w:lang w:val="en-GB"/>
          <w:rPrChange w:id="3509" w:author="Arnauld Desprets" w:date="2020-04-07T08:45:00Z">
            <w:rPr>
              <w:rStyle w:val="HTMLCode"/>
            </w:rPr>
          </w:rPrChange>
        </w:rPr>
        <w:t>": "2020-03-05T13:28:03.994Z",</w:t>
      </w:r>
    </w:p>
    <w:p w14:paraId="3242F632" w14:textId="77777777" w:rsidR="00D0102B" w:rsidRPr="00A46BE2" w:rsidRDefault="00D0102B" w:rsidP="00D0102B">
      <w:pPr>
        <w:pStyle w:val="HTMLPreformatted"/>
        <w:rPr>
          <w:rStyle w:val="HTMLCode"/>
          <w:lang w:val="en-GB"/>
          <w:rPrChange w:id="3510" w:author="Arnauld Desprets" w:date="2020-04-07T08:45:00Z">
            <w:rPr>
              <w:rStyle w:val="HTMLCode"/>
            </w:rPr>
          </w:rPrChange>
        </w:rPr>
      </w:pPr>
      <w:r w:rsidRPr="00A46BE2">
        <w:rPr>
          <w:rStyle w:val="HTMLCode"/>
          <w:lang w:val="en-GB"/>
          <w:rPrChange w:id="3511" w:author="Arnauld Desprets" w:date="2020-04-07T08:45:00Z">
            <w:rPr>
              <w:rStyle w:val="HTMLCode"/>
            </w:rPr>
          </w:rPrChange>
        </w:rPr>
        <w:t xml:space="preserve">            "</w:t>
      </w:r>
      <w:proofErr w:type="spellStart"/>
      <w:r w:rsidRPr="00A46BE2">
        <w:rPr>
          <w:rStyle w:val="HTMLCode"/>
          <w:lang w:val="en-GB"/>
          <w:rPrChange w:id="3512" w:author="Arnauld Desprets" w:date="2020-04-07T08:45:00Z">
            <w:rPr>
              <w:rStyle w:val="HTMLCode"/>
            </w:rPr>
          </w:rPrChange>
        </w:rPr>
        <w:t>org_url</w:t>
      </w:r>
      <w:proofErr w:type="spellEnd"/>
      <w:r w:rsidRPr="00A46BE2">
        <w:rPr>
          <w:rStyle w:val="HTMLCode"/>
          <w:lang w:val="en-GB"/>
          <w:rPrChange w:id="3513" w:author="Arnauld Desprets" w:date="2020-04-07T08:45:00Z">
            <w:rPr>
              <w:rStyle w:val="HTMLCode"/>
            </w:rPr>
          </w:rPrChange>
        </w:rPr>
        <w:t>": "https://manager.159.8.70.38.xip.io/api/orgs/3f015cc4-9cb5-4d72-a202-008473d14a11",</w:t>
      </w:r>
    </w:p>
    <w:p w14:paraId="4DEBA9F0" w14:textId="77777777" w:rsidR="00D0102B" w:rsidRPr="00A46BE2" w:rsidRDefault="00D0102B" w:rsidP="00D0102B">
      <w:pPr>
        <w:pStyle w:val="HTMLPreformatted"/>
        <w:rPr>
          <w:rStyle w:val="HTMLCode"/>
          <w:lang w:val="en-GB"/>
          <w:rPrChange w:id="3514" w:author="Arnauld Desprets" w:date="2020-04-07T08:45:00Z">
            <w:rPr>
              <w:rStyle w:val="HTMLCode"/>
              <w:lang w:val="fr-FR"/>
            </w:rPr>
          </w:rPrChange>
        </w:rPr>
      </w:pPr>
      <w:r w:rsidRPr="00A46BE2">
        <w:rPr>
          <w:rStyle w:val="HTMLCode"/>
          <w:lang w:val="en-GB"/>
          <w:rPrChange w:id="3515" w:author="Arnauld Desprets" w:date="2020-04-07T08:45:00Z">
            <w:rPr>
              <w:rStyle w:val="HTMLCode"/>
            </w:rPr>
          </w:rPrChange>
        </w:rPr>
        <w:t xml:space="preserve">            </w:t>
      </w:r>
      <w:r w:rsidRPr="00A46BE2">
        <w:rPr>
          <w:rStyle w:val="HTMLCode"/>
          <w:lang w:val="en-GB"/>
          <w:rPrChange w:id="3516" w:author="Arnauld Desprets" w:date="2020-04-07T08:45:00Z">
            <w:rPr>
              <w:rStyle w:val="HTMLCode"/>
              <w:lang w:val="fr-FR"/>
            </w:rPr>
          </w:rPrChange>
        </w:rPr>
        <w:t>"</w:t>
      </w:r>
      <w:proofErr w:type="spellStart"/>
      <w:r w:rsidRPr="00A46BE2">
        <w:rPr>
          <w:rStyle w:val="HTMLCode"/>
          <w:lang w:val="en-GB"/>
          <w:rPrChange w:id="3517" w:author="Arnauld Desprets" w:date="2020-04-07T08:45:00Z">
            <w:rPr>
              <w:rStyle w:val="HTMLCode"/>
              <w:lang w:val="fr-FR"/>
            </w:rPr>
          </w:rPrChange>
        </w:rPr>
        <w:t>catalog_url</w:t>
      </w:r>
      <w:proofErr w:type="spellEnd"/>
      <w:r w:rsidRPr="00A46BE2">
        <w:rPr>
          <w:rStyle w:val="HTMLCode"/>
          <w:lang w:val="en-GB"/>
          <w:rPrChange w:id="3518" w:author="Arnauld Desprets" w:date="2020-04-07T08:45:00Z">
            <w:rPr>
              <w:rStyle w:val="HTMLCode"/>
              <w:lang w:val="fr-FR"/>
            </w:rPr>
          </w:rPrChange>
        </w:rPr>
        <w:t>": "https://manager.159.8.70.38.xip.io/api/catalogs/3f015cc4-9cb5-4d72-a202-008473d14a11/35409cde-6895-44e6-a297-6f3b8736c026",</w:t>
      </w:r>
    </w:p>
    <w:p w14:paraId="64E34ADB" w14:textId="77777777" w:rsidR="00D0102B" w:rsidRPr="00A46BE2" w:rsidRDefault="00D0102B" w:rsidP="00D0102B">
      <w:pPr>
        <w:pStyle w:val="HTMLPreformatted"/>
        <w:rPr>
          <w:rStyle w:val="HTMLCode"/>
          <w:lang w:val="en-GB"/>
          <w:rPrChange w:id="3519" w:author="Arnauld Desprets" w:date="2020-04-07T08:45:00Z">
            <w:rPr>
              <w:rStyle w:val="HTMLCode"/>
            </w:rPr>
          </w:rPrChange>
        </w:rPr>
      </w:pPr>
      <w:r w:rsidRPr="00A46BE2">
        <w:rPr>
          <w:rStyle w:val="HTMLCode"/>
          <w:lang w:val="en-GB"/>
          <w:rPrChange w:id="3520" w:author="Arnauld Desprets" w:date="2020-04-07T08:45:00Z">
            <w:rPr>
              <w:rStyle w:val="HTMLCode"/>
              <w:lang w:val="fr-FR"/>
            </w:rPr>
          </w:rPrChange>
        </w:rPr>
        <w:t xml:space="preserve">            </w:t>
      </w:r>
      <w:r w:rsidRPr="00A46BE2">
        <w:rPr>
          <w:rStyle w:val="HTMLCode"/>
          <w:lang w:val="en-GB"/>
          <w:rPrChange w:id="3521" w:author="Arnauld Desprets" w:date="2020-04-07T08:45:00Z">
            <w:rPr>
              <w:rStyle w:val="HTMLCode"/>
            </w:rPr>
          </w:rPrChange>
        </w:rPr>
        <w:t>"</w:t>
      </w:r>
      <w:proofErr w:type="spellStart"/>
      <w:r w:rsidRPr="00A46BE2">
        <w:rPr>
          <w:rStyle w:val="HTMLCode"/>
          <w:lang w:val="en-GB"/>
          <w:rPrChange w:id="3522" w:author="Arnauld Desprets" w:date="2020-04-07T08:45:00Z">
            <w:rPr>
              <w:rStyle w:val="HTMLCode"/>
            </w:rPr>
          </w:rPrChange>
        </w:rPr>
        <w:t>consumer_org_url</w:t>
      </w:r>
      <w:proofErr w:type="spellEnd"/>
      <w:r w:rsidRPr="00A46BE2">
        <w:rPr>
          <w:rStyle w:val="HTMLCode"/>
          <w:lang w:val="en-GB"/>
          <w:rPrChange w:id="3523" w:author="Arnauld Desprets" w:date="2020-04-07T08:45:00Z">
            <w:rPr>
              <w:rStyle w:val="HTMLCode"/>
            </w:rPr>
          </w:rPrChange>
        </w:rPr>
        <w:t>": "https://manager.159.8.70.38.xip.io/api/consumer-orgs/3f015cc4-9cb5-4d72-a202-008473d14a11/35409cde-6895-44e6-a297-6f3b8736c026/b226cc4a-28bd-4f6b-8197-65e4e45c8dda",</w:t>
      </w:r>
    </w:p>
    <w:p w14:paraId="7EBB9842" w14:textId="77777777" w:rsidR="00D0102B" w:rsidRPr="00A46BE2" w:rsidRDefault="00D0102B" w:rsidP="00D0102B">
      <w:pPr>
        <w:pStyle w:val="HTMLPreformatted"/>
        <w:rPr>
          <w:rStyle w:val="HTMLCode"/>
          <w:lang w:val="en-GB"/>
          <w:rPrChange w:id="3524" w:author="Arnauld Desprets" w:date="2020-04-07T08:45:00Z">
            <w:rPr>
              <w:rStyle w:val="HTMLCode"/>
            </w:rPr>
          </w:rPrChange>
        </w:rPr>
      </w:pPr>
      <w:r w:rsidRPr="00A46BE2">
        <w:rPr>
          <w:rStyle w:val="HTMLCode"/>
          <w:lang w:val="en-GB"/>
          <w:rPrChange w:id="3525" w:author="Arnauld Desprets" w:date="2020-04-07T08:45:00Z">
            <w:rPr>
              <w:rStyle w:val="HTMLCode"/>
            </w:rPr>
          </w:rPrChange>
        </w:rPr>
        <w:t xml:space="preserve">            "</w:t>
      </w:r>
      <w:proofErr w:type="spellStart"/>
      <w:r w:rsidRPr="00A46BE2">
        <w:rPr>
          <w:rStyle w:val="HTMLCode"/>
          <w:lang w:val="en-GB"/>
          <w:rPrChange w:id="3526" w:author="Arnauld Desprets" w:date="2020-04-07T08:45:00Z">
            <w:rPr>
              <w:rStyle w:val="HTMLCode"/>
            </w:rPr>
          </w:rPrChange>
        </w:rPr>
        <w:t>app_url</w:t>
      </w:r>
      <w:proofErr w:type="spellEnd"/>
      <w:r w:rsidRPr="00A46BE2">
        <w:rPr>
          <w:rStyle w:val="HTMLCode"/>
          <w:lang w:val="en-GB"/>
          <w:rPrChange w:id="3527" w:author="Arnauld Desprets" w:date="2020-04-07T08:45:00Z">
            <w:rPr>
              <w:rStyle w:val="HTMLCode"/>
            </w:rPr>
          </w:rPrChange>
        </w:rPr>
        <w:t>": "https://manager.159.8.70.38.xip.io/api/apps/3f015cc4-9cb5-4d72-a202-008473d14a11/35409cde-6895-44e6-a297-6f3b8736c026/b226cc4a-28bd-4f6b-8197-65e4e45c8dda/8ec77979-0877-443f-bc6d-17ba55f48b5a",</w:t>
      </w:r>
    </w:p>
    <w:p w14:paraId="7DCD20F9" w14:textId="1928AC12" w:rsidR="00D0102B" w:rsidRPr="00A46BE2" w:rsidRDefault="00D0102B" w:rsidP="00D0102B">
      <w:pPr>
        <w:pStyle w:val="HTMLPreformatted"/>
        <w:rPr>
          <w:rStyle w:val="HTMLCode"/>
          <w:lang w:val="en-GB"/>
          <w:rPrChange w:id="3528" w:author="Arnauld Desprets" w:date="2020-04-07T08:45:00Z">
            <w:rPr>
              <w:rStyle w:val="HTMLCode"/>
            </w:rPr>
          </w:rPrChange>
        </w:rPr>
      </w:pPr>
      <w:r w:rsidRPr="00A46BE2">
        <w:rPr>
          <w:rStyle w:val="HTMLCode"/>
          <w:lang w:val="en-GB"/>
          <w:rPrChange w:id="3529" w:author="Arnauld Desprets" w:date="2020-04-07T08:45:00Z">
            <w:rPr>
              <w:rStyle w:val="HTMLCode"/>
            </w:rPr>
          </w:rPrChange>
        </w:rPr>
        <w:t xml:space="preserve">            "</w:t>
      </w:r>
      <w:del w:id="3530" w:author="Arnauld Desprets" w:date="2020-04-07T08:48:00Z">
        <w:r w:rsidRPr="00A46BE2" w:rsidDel="00A46BE2">
          <w:rPr>
            <w:rStyle w:val="HTMLCode"/>
            <w:lang w:val="en-GB"/>
            <w:rPrChange w:id="3531" w:author="Arnauld Desprets" w:date="2020-04-07T08:45:00Z">
              <w:rPr>
                <w:rStyle w:val="HTMLCode"/>
              </w:rPr>
            </w:rPrChange>
          </w:rPr>
          <w:delText>url</w:delText>
        </w:r>
      </w:del>
      <w:ins w:id="3532" w:author="Arnauld Desprets" w:date="2020-04-07T08:48:00Z">
        <w:r w:rsidR="00A46BE2" w:rsidRPr="00A46BE2">
          <w:rPr>
            <w:rStyle w:val="HTMLCode"/>
            <w:lang w:val="en-GB"/>
          </w:rPr>
          <w:t>URL</w:t>
        </w:r>
      </w:ins>
      <w:r w:rsidRPr="00A46BE2">
        <w:rPr>
          <w:rStyle w:val="HTMLCode"/>
          <w:lang w:val="en-GB"/>
          <w:rPrChange w:id="3533" w:author="Arnauld Desprets" w:date="2020-04-07T08:45:00Z">
            <w:rPr>
              <w:rStyle w:val="HTMLCode"/>
            </w:rPr>
          </w:rPrChange>
        </w:rPr>
        <w:t>": "https://manager.159.8.70.38.xip.io/api/apps/3f015cc4-9cb5-4d72-a202-008473d14a11/35409cde-6895-44e6-a297-6f3b8736c026/b226cc4a-28bd-4f6b-8197-65e4e45c8dda/8ec77979-0877-443f-bc6d-17ba55f48b5a/credentials/d8d6b731-5a46-41dc-a27f-a073c76c72dc"</w:t>
      </w:r>
    </w:p>
    <w:p w14:paraId="4176DA2E" w14:textId="77777777" w:rsidR="00D0102B" w:rsidRPr="00A46BE2" w:rsidRDefault="00D0102B" w:rsidP="00D0102B">
      <w:pPr>
        <w:pStyle w:val="HTMLPreformatted"/>
        <w:rPr>
          <w:rStyle w:val="HTMLCode"/>
          <w:lang w:val="en-GB"/>
          <w:rPrChange w:id="3534" w:author="Arnauld Desprets" w:date="2020-04-07T08:45:00Z">
            <w:rPr>
              <w:rStyle w:val="HTMLCode"/>
            </w:rPr>
          </w:rPrChange>
        </w:rPr>
      </w:pPr>
      <w:r w:rsidRPr="00A46BE2">
        <w:rPr>
          <w:rStyle w:val="HTMLCode"/>
          <w:lang w:val="en-GB"/>
          <w:rPrChange w:id="3535" w:author="Arnauld Desprets" w:date="2020-04-07T08:45:00Z">
            <w:rPr>
              <w:rStyle w:val="HTMLCode"/>
            </w:rPr>
          </w:rPrChange>
        </w:rPr>
        <w:t xml:space="preserve">        }</w:t>
      </w:r>
    </w:p>
    <w:p w14:paraId="079CFBF1" w14:textId="77777777" w:rsidR="00D0102B" w:rsidRPr="00A46BE2" w:rsidRDefault="00D0102B" w:rsidP="00D0102B">
      <w:pPr>
        <w:pStyle w:val="HTMLPreformatted"/>
        <w:rPr>
          <w:rStyle w:val="HTMLCode"/>
          <w:lang w:val="en-GB"/>
          <w:rPrChange w:id="3536" w:author="Arnauld Desprets" w:date="2020-04-07T08:45:00Z">
            <w:rPr>
              <w:rStyle w:val="HTMLCode"/>
            </w:rPr>
          </w:rPrChange>
        </w:rPr>
      </w:pPr>
      <w:r w:rsidRPr="00A46BE2">
        <w:rPr>
          <w:rStyle w:val="HTMLCode"/>
          <w:lang w:val="en-GB"/>
          <w:rPrChange w:id="3537" w:author="Arnauld Desprets" w:date="2020-04-07T08:45:00Z">
            <w:rPr>
              <w:rStyle w:val="HTMLCode"/>
            </w:rPr>
          </w:rPrChange>
        </w:rPr>
        <w:t xml:space="preserve">    ]</w:t>
      </w:r>
    </w:p>
    <w:p w14:paraId="2C7A0F3D" w14:textId="77777777" w:rsidR="00D0102B" w:rsidRPr="00A46BE2" w:rsidRDefault="00D0102B" w:rsidP="00D0102B">
      <w:pPr>
        <w:pStyle w:val="HTMLPreformatted"/>
        <w:rPr>
          <w:rStyle w:val="HTMLCode"/>
          <w:lang w:val="en-GB"/>
          <w:rPrChange w:id="3538" w:author="Arnauld Desprets" w:date="2020-04-07T08:45:00Z">
            <w:rPr>
              <w:rStyle w:val="HTMLCode"/>
            </w:rPr>
          </w:rPrChange>
        </w:rPr>
      </w:pPr>
      <w:r w:rsidRPr="00A46BE2">
        <w:rPr>
          <w:rStyle w:val="HTMLCode"/>
          <w:lang w:val="en-GB"/>
          <w:rPrChange w:id="3539" w:author="Arnauld Desprets" w:date="2020-04-07T08:45:00Z">
            <w:rPr>
              <w:rStyle w:val="HTMLCode"/>
            </w:rPr>
          </w:rPrChange>
        </w:rPr>
        <w:t>}</w:t>
      </w:r>
    </w:p>
    <w:p w14:paraId="61A763F6" w14:textId="56A00F02" w:rsidR="00D0102B" w:rsidRPr="00A46BE2" w:rsidRDefault="00D0102B" w:rsidP="00D0102B">
      <w:pPr>
        <w:pStyle w:val="NormalWeb"/>
        <w:rPr>
          <w:lang w:val="en-GB"/>
          <w:rPrChange w:id="3540" w:author="Arnauld Desprets" w:date="2020-04-07T08:45:00Z">
            <w:rPr/>
          </w:rPrChange>
        </w:rPr>
      </w:pPr>
      <w:r w:rsidRPr="00A46BE2">
        <w:rPr>
          <w:rStyle w:val="Strong"/>
          <w:lang w:val="en-GB"/>
          <w:rPrChange w:id="3541" w:author="Arnauld Desprets" w:date="2020-04-07T08:45:00Z">
            <w:rPr>
              <w:rStyle w:val="Strong"/>
            </w:rPr>
          </w:rPrChange>
        </w:rPr>
        <w:t>Hint:</w:t>
      </w:r>
      <w:r w:rsidRPr="00A46BE2">
        <w:rPr>
          <w:lang w:val="en-GB"/>
          <w:rPrChange w:id="3542" w:author="Arnauld Desprets" w:date="2020-04-07T08:45:00Z">
            <w:rPr/>
          </w:rPrChange>
        </w:rPr>
        <w:t xml:space="preserve"> using the --debug on apic gives the equivalent curl requests. The it is possible to directly invoke object with REST API. You can get the </w:t>
      </w:r>
      <w:del w:id="3543" w:author="Arnauld Desprets" w:date="2020-04-07T08:48:00Z">
        <w:r w:rsidRPr="00A46BE2" w:rsidDel="00A46BE2">
          <w:rPr>
            <w:lang w:val="en-GB"/>
            <w:rPrChange w:id="3544" w:author="Arnauld Desprets" w:date="2020-04-07T08:45:00Z">
              <w:rPr/>
            </w:rPrChange>
          </w:rPr>
          <w:delText>url</w:delText>
        </w:r>
      </w:del>
      <w:ins w:id="3545" w:author="Arnauld Desprets" w:date="2020-04-07T08:48:00Z">
        <w:r w:rsidR="00A46BE2" w:rsidRPr="00A46BE2">
          <w:rPr>
            <w:lang w:val="en-GB"/>
          </w:rPr>
          <w:t>URL</w:t>
        </w:r>
      </w:ins>
      <w:r w:rsidRPr="00A46BE2">
        <w:rPr>
          <w:lang w:val="en-GB"/>
          <w:rPrChange w:id="3546" w:author="Arnauld Desprets" w:date="2020-04-07T08:45:00Z">
            <w:rPr/>
          </w:rPrChange>
        </w:rPr>
        <w:t xml:space="preserve"> of each object using the web-dev-tools in your browser. In the command below, you can get the Access Token, client_id and client_secret using the --debug option on the login call.</w:t>
      </w:r>
    </w:p>
    <w:p w14:paraId="6DB2B52C" w14:textId="77777777" w:rsidR="00D0102B" w:rsidRPr="00A46BE2" w:rsidRDefault="00D0102B" w:rsidP="00D0102B">
      <w:pPr>
        <w:pStyle w:val="NormalWeb"/>
        <w:rPr>
          <w:lang w:val="en-GB"/>
          <w:rPrChange w:id="3547" w:author="Arnauld Desprets" w:date="2020-04-07T08:45:00Z">
            <w:rPr/>
          </w:rPrChange>
        </w:rPr>
      </w:pPr>
      <w:r w:rsidRPr="00A46BE2">
        <w:rPr>
          <w:lang w:val="en-GB"/>
          <w:rPrChange w:id="3548" w:author="Arnauld Desprets" w:date="2020-04-07T08:45:00Z">
            <w:rPr/>
          </w:rPrChange>
        </w:rPr>
        <w:t>curl -k -H "accept: application/json" -H "Authorization: Bearer " -H "X-Ibm-Client-Id: &lt;client_id&gt;" -H "X-Ibm-Client-Secret: &lt;client_secret&gt;" "</w:t>
      </w:r>
      <w:r w:rsidR="00A46BE2" w:rsidRPr="00A46BE2">
        <w:rPr>
          <w:lang w:val="en-GB"/>
          <w:rPrChange w:id="3549" w:author="Arnauld Desprets" w:date="2020-04-07T08:45:00Z">
            <w:rPr/>
          </w:rPrChange>
        </w:rPr>
        <w:fldChar w:fldCharType="begin"/>
      </w:r>
      <w:r w:rsidR="00A46BE2" w:rsidRPr="00A46BE2">
        <w:rPr>
          <w:lang w:val="en-GB"/>
          <w:rPrChange w:id="3550" w:author="Arnauld Desprets" w:date="2020-04-07T08:45:00Z">
            <w:rPr/>
          </w:rPrChange>
        </w:rPr>
        <w:instrText xml:space="preserve"> HYPERLINK "https://manager.159.8.70.38.xip.io/api/apps/3f015cc4-9cb5-4d72-a202-008473d14a11/35409cde-6895-44e6-a297-6f3b8736c026/b226cc4a-28bd-4f6b-8197-65e4e45c8dda/8ec77979-0877-443f-bc6d-17ba55f48b5a/credentials" </w:instrText>
      </w:r>
      <w:r w:rsidR="00A46BE2" w:rsidRPr="00A46BE2">
        <w:rPr>
          <w:lang w:val="en-GB"/>
          <w:rPrChange w:id="3551" w:author="Arnauld Desprets" w:date="2020-04-07T08:45:00Z">
            <w:rPr/>
          </w:rPrChange>
        </w:rPr>
        <w:fldChar w:fldCharType="separate"/>
      </w:r>
      <w:r w:rsidRPr="00A46BE2">
        <w:rPr>
          <w:rStyle w:val="Hyperlink"/>
          <w:lang w:val="en-GB"/>
          <w:rPrChange w:id="3552" w:author="Arnauld Desprets" w:date="2020-04-07T08:45:00Z">
            <w:rPr>
              <w:rStyle w:val="Hyperlink"/>
            </w:rPr>
          </w:rPrChange>
        </w:rPr>
        <w:t>https://manager.159.8.70.38.xip.io/api/apps/3f015cc4-9cb5-4d72-a202-008473d14a11/35409cde-6895-44e6-a297-6f3b8736c026/b226cc4a-28bd-4f6b-8197-65e4e45c8dda/8ec77979-0877-443f-bc6d-17ba55f48b5a/credentials</w:t>
      </w:r>
      <w:r w:rsidR="00A46BE2" w:rsidRPr="00A46BE2">
        <w:rPr>
          <w:rStyle w:val="Hyperlink"/>
          <w:lang w:val="en-GB"/>
          <w:rPrChange w:id="3553" w:author="Arnauld Desprets" w:date="2020-04-07T08:45:00Z">
            <w:rPr>
              <w:rStyle w:val="Hyperlink"/>
            </w:rPr>
          </w:rPrChange>
        </w:rPr>
        <w:fldChar w:fldCharType="end"/>
      </w:r>
      <w:r w:rsidRPr="00A46BE2">
        <w:rPr>
          <w:lang w:val="en-GB"/>
          <w:rPrChange w:id="3554" w:author="Arnauld Desprets" w:date="2020-04-07T08:45:00Z">
            <w:rPr/>
          </w:rPrChange>
        </w:rPr>
        <w:t>"</w:t>
      </w:r>
    </w:p>
    <w:p w14:paraId="7BDD4CE5" w14:textId="3AF0B55D" w:rsidR="00D0102B" w:rsidRPr="00A46BE2" w:rsidRDefault="00D0102B" w:rsidP="00D0102B">
      <w:pPr>
        <w:pStyle w:val="NormalWeb"/>
        <w:rPr>
          <w:lang w:val="en-GB"/>
          <w:rPrChange w:id="3555" w:author="Arnauld Desprets" w:date="2020-04-07T08:45:00Z">
            <w:rPr/>
          </w:rPrChange>
        </w:rPr>
      </w:pPr>
      <w:r w:rsidRPr="00A46BE2">
        <w:rPr>
          <w:noProof/>
          <w:color w:val="0000FF"/>
          <w:lang w:val="en-GB"/>
          <w:rPrChange w:id="3556" w:author="Arnauld Desprets" w:date="2020-04-07T08:45:00Z">
            <w:rPr>
              <w:noProof/>
              <w:color w:val="0000FF"/>
            </w:rPr>
          </w:rPrChange>
        </w:rPr>
        <w:lastRenderedPageBreak/>
        <w:drawing>
          <wp:inline distT="0" distB="0" distL="0" distR="0" wp14:anchorId="197A99EB" wp14:editId="2BA02D25">
            <wp:extent cx="5943600" cy="2268855"/>
            <wp:effectExtent l="0" t="0" r="0" b="0"/>
            <wp:docPr id="48" name="Picture 48" descr="Postman Test Access Token">
              <a:hlinkClick xmlns:a="http://schemas.openxmlformats.org/drawingml/2006/main" r:id="rId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ostman Test Access Token">
                      <a:hlinkClick r:id="rId253" tgtFrame="&quot;_blank&quot;"/>
                    </pic:cNvPr>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943600" cy="2268855"/>
                    </a:xfrm>
                    <a:prstGeom prst="rect">
                      <a:avLst/>
                    </a:prstGeom>
                    <a:noFill/>
                    <a:ln>
                      <a:noFill/>
                    </a:ln>
                  </pic:spPr>
                </pic:pic>
              </a:graphicData>
            </a:graphic>
          </wp:inline>
        </w:drawing>
      </w:r>
    </w:p>
    <w:p w14:paraId="73DBED64" w14:textId="77777777" w:rsidR="00D0102B" w:rsidRPr="00A46BE2" w:rsidRDefault="00D0102B" w:rsidP="00D0102B">
      <w:pPr>
        <w:pStyle w:val="NormalWeb"/>
        <w:rPr>
          <w:lang w:val="en-GB"/>
          <w:rPrChange w:id="3557" w:author="Arnauld Desprets" w:date="2020-04-07T08:45:00Z">
            <w:rPr/>
          </w:rPrChange>
        </w:rPr>
      </w:pPr>
      <w:r w:rsidRPr="00A46BE2">
        <w:rPr>
          <w:lang w:val="en-GB"/>
          <w:rPrChange w:id="3558" w:author="Arnauld Desprets" w:date="2020-04-07T08:45:00Z">
            <w:rPr/>
          </w:rPrChange>
        </w:rPr>
        <w:t>TO BE COMPLETED</w:t>
      </w:r>
    </w:p>
    <w:p w14:paraId="572F0D70" w14:textId="77777777" w:rsidR="00D0102B" w:rsidRPr="00A46BE2" w:rsidRDefault="00D0102B" w:rsidP="00D0102B">
      <w:pPr>
        <w:pStyle w:val="Heading3"/>
        <w:rPr>
          <w:lang w:val="en-GB"/>
          <w:rPrChange w:id="3559" w:author="Arnauld Desprets" w:date="2020-04-07T08:45:00Z">
            <w:rPr/>
          </w:rPrChange>
        </w:rPr>
      </w:pPr>
      <w:r w:rsidRPr="00A46BE2">
        <w:rPr>
          <w:lang w:val="en-GB"/>
          <w:rPrChange w:id="3560" w:author="Arnauld Desprets" w:date="2020-04-07T08:45:00Z">
            <w:rPr/>
          </w:rPrChange>
        </w:rPr>
        <w:t>Tests</w:t>
      </w:r>
    </w:p>
    <w:p w14:paraId="4323621F" w14:textId="6E6D3D79" w:rsidR="00D0102B" w:rsidRPr="00A46BE2" w:rsidRDefault="00D0102B" w:rsidP="00D0102B">
      <w:pPr>
        <w:pStyle w:val="NormalWeb"/>
        <w:rPr>
          <w:lang w:val="en-GB"/>
          <w:rPrChange w:id="3561" w:author="Arnauld Desprets" w:date="2020-04-07T08:45:00Z">
            <w:rPr/>
          </w:rPrChange>
        </w:rPr>
      </w:pPr>
      <w:r w:rsidRPr="00A46BE2">
        <w:rPr>
          <w:lang w:val="en-GB"/>
          <w:rPrChange w:id="3562" w:author="Arnauld Desprets" w:date="2020-04-07T08:45:00Z">
            <w:rPr/>
          </w:rPrChange>
        </w:rPr>
        <w:t xml:space="preserve">Not explained in </w:t>
      </w:r>
      <w:proofErr w:type="gramStart"/>
      <w:r w:rsidRPr="00A46BE2">
        <w:rPr>
          <w:lang w:val="en-GB"/>
          <w:rPrChange w:id="3563" w:author="Arnauld Desprets" w:date="2020-04-07T08:45:00Z">
            <w:rPr/>
          </w:rPrChange>
        </w:rPr>
        <w:t>details</w:t>
      </w:r>
      <w:proofErr w:type="gramEnd"/>
      <w:r w:rsidRPr="00A46BE2">
        <w:rPr>
          <w:lang w:val="en-GB"/>
          <w:rPrChange w:id="3564" w:author="Arnauld Desprets" w:date="2020-04-07T08:45:00Z">
            <w:rPr/>
          </w:rPrChange>
        </w:rPr>
        <w:t xml:space="preserve"> here, but we publish the product (or use </w:t>
      </w:r>
      <w:del w:id="3565" w:author="Arnauld Desprets" w:date="2020-04-07T08:58:00Z">
        <w:r w:rsidRPr="00A46BE2" w:rsidDel="007E01FF">
          <w:rPr>
            <w:lang w:val="en-GB"/>
            <w:rPrChange w:id="3566" w:author="Arnauld Desprets" w:date="2020-04-07T08:45:00Z">
              <w:rPr/>
            </w:rPrChange>
          </w:rPr>
          <w:delText>versionning</w:delText>
        </w:r>
      </w:del>
      <w:ins w:id="3567" w:author="Arnauld Desprets" w:date="2020-04-07T08:58:00Z">
        <w:r w:rsidR="007E01FF" w:rsidRPr="007E01FF">
          <w:rPr>
            <w:lang w:val="en-GB"/>
          </w:rPr>
          <w:t>versioning</w:t>
        </w:r>
      </w:ins>
      <w:r w:rsidRPr="00A46BE2">
        <w:rPr>
          <w:lang w:val="en-GB"/>
          <w:rPrChange w:id="3568" w:author="Arnauld Desprets" w:date="2020-04-07T08:45:00Z">
            <w:rPr/>
          </w:rPrChange>
        </w:rPr>
        <w:t xml:space="preserve"> with the publish capability), we are using the Integration environment. Then we subscribe to the Product with the Gold </w:t>
      </w:r>
      <w:proofErr w:type="gramStart"/>
      <w:r w:rsidRPr="00A46BE2">
        <w:rPr>
          <w:lang w:val="en-GB"/>
          <w:rPrChange w:id="3569" w:author="Arnauld Desprets" w:date="2020-04-07T08:45:00Z">
            <w:rPr/>
          </w:rPrChange>
        </w:rPr>
        <w:t>Plan, and</w:t>
      </w:r>
      <w:proofErr w:type="gramEnd"/>
      <w:r w:rsidRPr="00A46BE2">
        <w:rPr>
          <w:lang w:val="en-GB"/>
          <w:rPrChange w:id="3570" w:author="Arnauld Desprets" w:date="2020-04-07T08:45:00Z">
            <w:rPr/>
          </w:rPrChange>
        </w:rPr>
        <w:t xml:space="preserve"> approve the subscription. The API is published and ready to use.</w:t>
      </w:r>
    </w:p>
    <w:p w14:paraId="3F781056" w14:textId="77777777" w:rsidR="00D0102B" w:rsidRPr="00A46BE2" w:rsidRDefault="00D0102B" w:rsidP="00D0102B">
      <w:pPr>
        <w:pStyle w:val="Heading4"/>
        <w:rPr>
          <w:lang w:val="en-GB"/>
          <w:rPrChange w:id="3571" w:author="Arnauld Desprets" w:date="2020-04-07T08:45:00Z">
            <w:rPr/>
          </w:rPrChange>
        </w:rPr>
      </w:pPr>
      <w:r w:rsidRPr="00A46BE2">
        <w:rPr>
          <w:lang w:val="en-GB"/>
          <w:rPrChange w:id="3572" w:author="Arnauld Desprets" w:date="2020-04-07T08:45:00Z">
            <w:rPr/>
          </w:rPrChange>
        </w:rPr>
        <w:t>Using POSTMAN</w:t>
      </w:r>
    </w:p>
    <w:p w14:paraId="7C177B3F" w14:textId="676E4E42" w:rsidR="00D0102B" w:rsidRPr="00A46BE2" w:rsidRDefault="00D0102B" w:rsidP="00D0102B">
      <w:pPr>
        <w:pStyle w:val="NormalWeb"/>
        <w:rPr>
          <w:lang w:val="en-GB"/>
          <w:rPrChange w:id="3573" w:author="Arnauld Desprets" w:date="2020-04-07T08:45:00Z">
            <w:rPr/>
          </w:rPrChange>
        </w:rPr>
      </w:pPr>
      <w:r w:rsidRPr="00A46BE2">
        <w:rPr>
          <w:lang w:val="en-GB"/>
          <w:rPrChange w:id="3574" w:author="Arnauld Desprets" w:date="2020-04-07T08:45:00Z">
            <w:rPr/>
          </w:rPrChange>
        </w:rPr>
        <w:t xml:space="preserve">As f or the Authorization grant with the native </w:t>
      </w:r>
      <w:del w:id="3575" w:author="Arnauld Desprets" w:date="2020-04-07T09:01:00Z">
        <w:r w:rsidRPr="00A46BE2" w:rsidDel="007E01FF">
          <w:rPr>
            <w:lang w:val="en-GB"/>
            <w:rPrChange w:id="3576" w:author="Arnauld Desprets" w:date="2020-04-07T08:45:00Z">
              <w:rPr/>
            </w:rPrChange>
          </w:rPr>
          <w:delText>Oauth</w:delText>
        </w:r>
      </w:del>
      <w:ins w:id="3577" w:author="Arnauld Desprets" w:date="2020-04-07T09:01:00Z">
        <w:r w:rsidR="007E01FF" w:rsidRPr="007E01FF">
          <w:rPr>
            <w:lang w:val="en-GB"/>
          </w:rPr>
          <w:t>OAuth</w:t>
        </w:r>
      </w:ins>
      <w:r w:rsidRPr="00A46BE2">
        <w:rPr>
          <w:lang w:val="en-GB"/>
          <w:rPrChange w:id="3578" w:author="Arnauld Desprets" w:date="2020-04-07T08:45:00Z">
            <w:rPr/>
          </w:rPrChange>
        </w:rPr>
        <w:t xml:space="preserve"> Provider we use Postman to directly get the access token.</w:t>
      </w:r>
    </w:p>
    <w:p w14:paraId="2BE00F15" w14:textId="77777777" w:rsidR="00D0102B" w:rsidRPr="00A46BE2" w:rsidRDefault="00D0102B" w:rsidP="00D0102B">
      <w:pPr>
        <w:pStyle w:val="NormalWeb"/>
        <w:rPr>
          <w:lang w:val="en-GB"/>
          <w:rPrChange w:id="3579" w:author="Arnauld Desprets" w:date="2020-04-07T08:45:00Z">
            <w:rPr/>
          </w:rPrChange>
        </w:rPr>
      </w:pPr>
      <w:r w:rsidRPr="00A46BE2">
        <w:rPr>
          <w:lang w:val="en-GB"/>
          <w:rPrChange w:id="3580" w:author="Arnauld Desprets" w:date="2020-04-07T08:45:00Z">
            <w:rPr/>
          </w:rPrChange>
        </w:rPr>
        <w:t>Using the "1 -Access Token Authorization V5" request. Click on the Authorization link, then click on Get New Access Token</w:t>
      </w:r>
    </w:p>
    <w:p w14:paraId="4DAF6162" w14:textId="77777777" w:rsidR="00D0102B" w:rsidRPr="00A46BE2" w:rsidRDefault="00D0102B" w:rsidP="00D0102B">
      <w:pPr>
        <w:pStyle w:val="Heading4"/>
        <w:rPr>
          <w:lang w:val="en-GB"/>
          <w:rPrChange w:id="3581" w:author="Arnauld Desprets" w:date="2020-04-07T08:45:00Z">
            <w:rPr/>
          </w:rPrChange>
        </w:rPr>
      </w:pPr>
      <w:r w:rsidRPr="00A46BE2">
        <w:rPr>
          <w:lang w:val="en-GB"/>
          <w:rPrChange w:id="3582" w:author="Arnauld Desprets" w:date="2020-04-07T08:45:00Z">
            <w:rPr/>
          </w:rPrChange>
        </w:rPr>
        <w:t>Using curl</w:t>
      </w:r>
    </w:p>
    <w:p w14:paraId="5C37D4C0" w14:textId="77777777" w:rsidR="00D0102B" w:rsidRPr="00A46BE2" w:rsidRDefault="00D0102B" w:rsidP="00D0102B">
      <w:pPr>
        <w:pStyle w:val="Heading2"/>
        <w:rPr>
          <w:lang w:val="en-GB"/>
          <w:rPrChange w:id="3583" w:author="Arnauld Desprets" w:date="2020-04-07T08:45:00Z">
            <w:rPr/>
          </w:rPrChange>
        </w:rPr>
      </w:pPr>
      <w:r w:rsidRPr="00A46BE2">
        <w:rPr>
          <w:lang w:val="en-GB"/>
          <w:rPrChange w:id="3584" w:author="Arnauld Desprets" w:date="2020-04-07T08:45:00Z">
            <w:rPr/>
          </w:rPrChange>
        </w:rPr>
        <w:t>Using an OIDC Registry to protect the platform</w:t>
      </w:r>
    </w:p>
    <w:p w14:paraId="64E9B605" w14:textId="77777777" w:rsidR="00D0102B" w:rsidRPr="00A46BE2" w:rsidRDefault="00D0102B" w:rsidP="00D0102B">
      <w:pPr>
        <w:pStyle w:val="Heading1"/>
        <w:rPr>
          <w:lang w:val="en-GB"/>
          <w:rPrChange w:id="3585" w:author="Arnauld Desprets" w:date="2020-04-07T08:45:00Z">
            <w:rPr/>
          </w:rPrChange>
        </w:rPr>
      </w:pPr>
      <w:r w:rsidRPr="00A46BE2">
        <w:rPr>
          <w:lang w:val="en-GB"/>
          <w:rPrChange w:id="3586" w:author="Arnauld Desprets" w:date="2020-04-07T08:45:00Z">
            <w:rPr/>
          </w:rPrChange>
        </w:rPr>
        <w:t>Step 13 - Testing the quality of your API</w:t>
      </w:r>
    </w:p>
    <w:p w14:paraId="74F8C9B6" w14:textId="77777777" w:rsidR="00D0102B" w:rsidRPr="00A46BE2" w:rsidRDefault="00D0102B" w:rsidP="00D0102B">
      <w:pPr>
        <w:pStyle w:val="NormalWeb"/>
        <w:rPr>
          <w:lang w:val="en-GB"/>
          <w:rPrChange w:id="3587" w:author="Arnauld Desprets" w:date="2020-04-07T08:45:00Z">
            <w:rPr/>
          </w:rPrChange>
        </w:rPr>
      </w:pPr>
      <w:r w:rsidRPr="00A46BE2">
        <w:rPr>
          <w:lang w:val="en-GB"/>
          <w:rPrChange w:id="3588" w:author="Arnauld Desprets" w:date="2020-04-07T08:45:00Z">
            <w:rPr/>
          </w:rPrChange>
        </w:rPr>
        <w:t>In this step we are going to see quickly how to use IBM API Connect Test and Monitor</w:t>
      </w:r>
    </w:p>
    <w:p w14:paraId="075F3A8A" w14:textId="77777777" w:rsidR="00D0102B" w:rsidRPr="00A46BE2" w:rsidRDefault="00D0102B" w:rsidP="00D0102B">
      <w:pPr>
        <w:pStyle w:val="NormalWeb"/>
        <w:rPr>
          <w:lang w:val="en-GB"/>
          <w:rPrChange w:id="3589" w:author="Arnauld Desprets" w:date="2020-04-07T08:45:00Z">
            <w:rPr/>
          </w:rPrChange>
        </w:rPr>
      </w:pPr>
      <w:r w:rsidRPr="00A46BE2">
        <w:rPr>
          <w:lang w:val="en-GB"/>
          <w:rPrChange w:id="3590" w:author="Arnauld Desprets" w:date="2020-04-07T08:45:00Z">
            <w:rPr/>
          </w:rPrChange>
        </w:rPr>
        <w:t>Congratulations. You have completed this Lab!</w:t>
      </w:r>
    </w:p>
    <w:p w14:paraId="6B557781" w14:textId="77777777" w:rsidR="00D0102B" w:rsidRPr="00A46BE2" w:rsidRDefault="00D0102B" w:rsidP="00D0102B">
      <w:pPr>
        <w:pStyle w:val="Heading1"/>
        <w:rPr>
          <w:lang w:val="en-GB"/>
          <w:rPrChange w:id="3591" w:author="Arnauld Desprets" w:date="2020-04-07T08:45:00Z">
            <w:rPr/>
          </w:rPrChange>
        </w:rPr>
      </w:pPr>
      <w:r w:rsidRPr="00A46BE2">
        <w:rPr>
          <w:lang w:val="en-GB"/>
          <w:rPrChange w:id="3592" w:author="Arnauld Desprets" w:date="2020-04-07T08:45:00Z">
            <w:rPr/>
          </w:rPrChange>
        </w:rPr>
        <w:t>Additional Resources</w:t>
      </w:r>
    </w:p>
    <w:p w14:paraId="48D6729E" w14:textId="77777777" w:rsidR="00D0102B" w:rsidRPr="00A46BE2" w:rsidRDefault="00D0102B" w:rsidP="00D0102B">
      <w:pPr>
        <w:pStyle w:val="NormalWeb"/>
        <w:rPr>
          <w:lang w:val="en-GB"/>
          <w:rPrChange w:id="3593" w:author="Arnauld Desprets" w:date="2020-04-07T08:45:00Z">
            <w:rPr/>
          </w:rPrChange>
        </w:rPr>
      </w:pPr>
      <w:r w:rsidRPr="00A46BE2">
        <w:rPr>
          <w:lang w:val="en-GB"/>
          <w:rPrChange w:id="3594" w:author="Arnauld Desprets" w:date="2020-04-07T08:45:00Z">
            <w:rPr/>
          </w:rPrChange>
        </w:rPr>
        <w:t>For additional resources pay close attention to the following:</w:t>
      </w:r>
    </w:p>
    <w:p w14:paraId="65F800D2" w14:textId="77777777" w:rsidR="00D0102B" w:rsidRPr="00A46BE2" w:rsidRDefault="00A46BE2" w:rsidP="007A0802">
      <w:pPr>
        <w:numPr>
          <w:ilvl w:val="0"/>
          <w:numId w:val="80"/>
        </w:numPr>
        <w:spacing w:before="100" w:beforeAutospacing="1" w:after="100" w:afterAutospacing="1" w:line="240" w:lineRule="auto"/>
        <w:rPr>
          <w:lang w:val="en-GB"/>
          <w:rPrChange w:id="3595" w:author="Arnauld Desprets" w:date="2020-04-07T08:45:00Z">
            <w:rPr/>
          </w:rPrChange>
        </w:rPr>
      </w:pPr>
      <w:r w:rsidRPr="00A46BE2">
        <w:rPr>
          <w:lang w:val="en-GB"/>
          <w:rPrChange w:id="3596" w:author="Arnauld Desprets" w:date="2020-04-07T08:45:00Z">
            <w:rPr/>
          </w:rPrChange>
        </w:rPr>
        <w:lastRenderedPageBreak/>
        <w:fldChar w:fldCharType="begin"/>
      </w:r>
      <w:r w:rsidRPr="00A46BE2">
        <w:rPr>
          <w:lang w:val="en-GB"/>
          <w:rPrChange w:id="3597" w:author="Arnauld Desprets" w:date="2020-04-07T08:45:00Z">
            <w:rPr/>
          </w:rPrChange>
        </w:rPr>
        <w:instrText xml:space="preserve"> HYPERLINK "https://github.com/ibm-apiconnect/cli" </w:instrText>
      </w:r>
      <w:r w:rsidRPr="00A46BE2">
        <w:rPr>
          <w:lang w:val="en-GB"/>
          <w:rPrChange w:id="3598" w:author="Arnauld Desprets" w:date="2020-04-07T08:45:00Z">
            <w:rPr/>
          </w:rPrChange>
        </w:rPr>
        <w:fldChar w:fldCharType="separate"/>
      </w:r>
      <w:r w:rsidR="00D0102B" w:rsidRPr="00A46BE2">
        <w:rPr>
          <w:rStyle w:val="Hyperlink"/>
          <w:lang w:val="en-GB"/>
          <w:rPrChange w:id="3599" w:author="Arnauld Desprets" w:date="2020-04-07T08:45:00Z">
            <w:rPr>
              <w:rStyle w:val="Hyperlink"/>
            </w:rPr>
          </w:rPrChange>
        </w:rPr>
        <w:t>API Connect v5 Getting Started: Toolkit Command Line Interface</w:t>
      </w:r>
      <w:r w:rsidRPr="00A46BE2">
        <w:rPr>
          <w:rStyle w:val="Hyperlink"/>
          <w:lang w:val="en-GB"/>
          <w:rPrChange w:id="3600" w:author="Arnauld Desprets" w:date="2020-04-07T08:45:00Z">
            <w:rPr>
              <w:rStyle w:val="Hyperlink"/>
            </w:rPr>
          </w:rPrChange>
        </w:rPr>
        <w:fldChar w:fldCharType="end"/>
      </w:r>
    </w:p>
    <w:p w14:paraId="764467EE" w14:textId="77777777" w:rsidR="00D0102B" w:rsidRPr="00A46BE2" w:rsidRDefault="00A46BE2" w:rsidP="007A0802">
      <w:pPr>
        <w:numPr>
          <w:ilvl w:val="0"/>
          <w:numId w:val="80"/>
        </w:numPr>
        <w:spacing w:before="100" w:beforeAutospacing="1" w:after="100" w:afterAutospacing="1" w:line="240" w:lineRule="auto"/>
        <w:rPr>
          <w:lang w:val="en-GB"/>
          <w:rPrChange w:id="3601" w:author="Arnauld Desprets" w:date="2020-04-07T08:45:00Z">
            <w:rPr/>
          </w:rPrChange>
        </w:rPr>
      </w:pPr>
      <w:r w:rsidRPr="00A46BE2">
        <w:rPr>
          <w:lang w:val="en-GB"/>
          <w:rPrChange w:id="3602" w:author="Arnauld Desprets" w:date="2020-04-07T08:45:00Z">
            <w:rPr/>
          </w:rPrChange>
        </w:rPr>
        <w:fldChar w:fldCharType="begin"/>
      </w:r>
      <w:r w:rsidRPr="00A46BE2">
        <w:rPr>
          <w:lang w:val="en-GB"/>
          <w:rPrChange w:id="3603" w:author="Arnauld Desprets" w:date="2020-04-07T08:45:00Z">
            <w:rPr/>
          </w:rPrChange>
        </w:rPr>
        <w:instrText xml:space="preserve"> HYPERLINK "https://github.com/ibm-apiconnect/product" </w:instrText>
      </w:r>
      <w:r w:rsidRPr="00A46BE2">
        <w:rPr>
          <w:lang w:val="en-GB"/>
          <w:rPrChange w:id="3604" w:author="Arnauld Desprets" w:date="2020-04-07T08:45:00Z">
            <w:rPr/>
          </w:rPrChange>
        </w:rPr>
        <w:fldChar w:fldCharType="separate"/>
      </w:r>
      <w:r w:rsidR="00D0102B" w:rsidRPr="00A46BE2">
        <w:rPr>
          <w:rStyle w:val="Hyperlink"/>
          <w:lang w:val="en-GB"/>
          <w:rPrChange w:id="3605" w:author="Arnauld Desprets" w:date="2020-04-07T08:45:00Z">
            <w:rPr>
              <w:rStyle w:val="Hyperlink"/>
            </w:rPr>
          </w:rPrChange>
        </w:rPr>
        <w:t>API Connect v5 Getting Started: API Products</w:t>
      </w:r>
      <w:r w:rsidRPr="00A46BE2">
        <w:rPr>
          <w:rStyle w:val="Hyperlink"/>
          <w:lang w:val="en-GB"/>
          <w:rPrChange w:id="3606" w:author="Arnauld Desprets" w:date="2020-04-07T08:45:00Z">
            <w:rPr>
              <w:rStyle w:val="Hyperlink"/>
            </w:rPr>
          </w:rPrChange>
        </w:rPr>
        <w:fldChar w:fldCharType="end"/>
      </w:r>
    </w:p>
    <w:p w14:paraId="39540807" w14:textId="77777777" w:rsidR="00D0102B" w:rsidRPr="00A46BE2" w:rsidRDefault="00A46BE2" w:rsidP="007A0802">
      <w:pPr>
        <w:numPr>
          <w:ilvl w:val="0"/>
          <w:numId w:val="80"/>
        </w:numPr>
        <w:spacing w:before="100" w:beforeAutospacing="1" w:after="100" w:afterAutospacing="1" w:line="240" w:lineRule="auto"/>
        <w:rPr>
          <w:lang w:val="en-GB"/>
          <w:rPrChange w:id="3607" w:author="Arnauld Desprets" w:date="2020-04-07T08:45:00Z">
            <w:rPr/>
          </w:rPrChange>
        </w:rPr>
      </w:pPr>
      <w:r w:rsidRPr="00A46BE2">
        <w:rPr>
          <w:lang w:val="en-GB"/>
          <w:rPrChange w:id="3608" w:author="Arnauld Desprets" w:date="2020-04-07T08:45:00Z">
            <w:rPr/>
          </w:rPrChange>
        </w:rPr>
        <w:fldChar w:fldCharType="begin"/>
      </w:r>
      <w:r w:rsidRPr="00A46BE2">
        <w:rPr>
          <w:lang w:val="en-GB"/>
          <w:rPrChange w:id="3609" w:author="Arnauld Desprets" w:date="2020-04-07T08:45:00Z">
            <w:rPr/>
          </w:rPrChange>
        </w:rPr>
        <w:instrText xml:space="preserve"> HYPERLINK "https://developer.ibm.com/apiconnect" </w:instrText>
      </w:r>
      <w:r w:rsidRPr="00A46BE2">
        <w:rPr>
          <w:lang w:val="en-GB"/>
          <w:rPrChange w:id="3610" w:author="Arnauld Desprets" w:date="2020-04-07T08:45:00Z">
            <w:rPr/>
          </w:rPrChange>
        </w:rPr>
        <w:fldChar w:fldCharType="separate"/>
      </w:r>
      <w:r w:rsidR="00D0102B" w:rsidRPr="00A46BE2">
        <w:rPr>
          <w:rStyle w:val="Hyperlink"/>
          <w:lang w:val="en-GB"/>
          <w:rPrChange w:id="3611" w:author="Arnauld Desprets" w:date="2020-04-07T08:45:00Z">
            <w:rPr>
              <w:rStyle w:val="Hyperlink"/>
            </w:rPr>
          </w:rPrChange>
        </w:rPr>
        <w:t xml:space="preserve">API Connect Developer </w:t>
      </w:r>
      <w:proofErr w:type="spellStart"/>
      <w:r w:rsidR="00D0102B" w:rsidRPr="00A46BE2">
        <w:rPr>
          <w:rStyle w:val="Hyperlink"/>
          <w:lang w:val="en-GB"/>
          <w:rPrChange w:id="3612" w:author="Arnauld Desprets" w:date="2020-04-07T08:45:00Z">
            <w:rPr>
              <w:rStyle w:val="Hyperlink"/>
            </w:rPr>
          </w:rPrChange>
        </w:rPr>
        <w:t>Center</w:t>
      </w:r>
      <w:proofErr w:type="spellEnd"/>
      <w:r w:rsidRPr="00A46BE2">
        <w:rPr>
          <w:rStyle w:val="Hyperlink"/>
          <w:lang w:val="en-GB"/>
          <w:rPrChange w:id="3613" w:author="Arnauld Desprets" w:date="2020-04-07T08:45:00Z">
            <w:rPr>
              <w:rStyle w:val="Hyperlink"/>
            </w:rPr>
          </w:rPrChange>
        </w:rPr>
        <w:fldChar w:fldCharType="end"/>
      </w:r>
      <w:bookmarkStart w:id="3614" w:name="_GoBack"/>
    </w:p>
    <w:p w14:paraId="67C4C40A" w14:textId="77777777" w:rsidR="00D0102B" w:rsidRPr="00A46BE2" w:rsidRDefault="00A46BE2" w:rsidP="007A0802">
      <w:pPr>
        <w:numPr>
          <w:ilvl w:val="0"/>
          <w:numId w:val="80"/>
        </w:numPr>
        <w:spacing w:before="100" w:beforeAutospacing="1" w:after="100" w:afterAutospacing="1" w:line="240" w:lineRule="auto"/>
        <w:rPr>
          <w:lang w:val="en-GB"/>
          <w:rPrChange w:id="3615" w:author="Arnauld Desprets" w:date="2020-04-07T08:45:00Z">
            <w:rPr/>
          </w:rPrChange>
        </w:rPr>
      </w:pPr>
      <w:r w:rsidRPr="00A46BE2">
        <w:rPr>
          <w:lang w:val="en-GB"/>
          <w:rPrChange w:id="3616" w:author="Arnauld Desprets" w:date="2020-04-07T08:45:00Z">
            <w:rPr/>
          </w:rPrChange>
        </w:rPr>
        <w:fldChar w:fldCharType="begin"/>
      </w:r>
      <w:r w:rsidRPr="00A46BE2">
        <w:rPr>
          <w:lang w:val="en-GB"/>
          <w:rPrChange w:id="3617" w:author="Arnauld Desprets" w:date="2020-04-07T08:45:00Z">
            <w:rPr/>
          </w:rPrChange>
        </w:rPr>
        <w:instrText xml:space="preserve"> HYPERLINK "http://www.ibm.com/support/knowledgecenter/SSMNED_5.0.0/mapfiles/ic_home.html" </w:instrText>
      </w:r>
      <w:r w:rsidRPr="00A46BE2">
        <w:rPr>
          <w:lang w:val="en-GB"/>
          <w:rPrChange w:id="3618" w:author="Arnauld Desprets" w:date="2020-04-07T08:45:00Z">
            <w:rPr/>
          </w:rPrChange>
        </w:rPr>
        <w:fldChar w:fldCharType="separate"/>
      </w:r>
      <w:r w:rsidR="00D0102B" w:rsidRPr="00A46BE2">
        <w:rPr>
          <w:rStyle w:val="Hyperlink"/>
          <w:lang w:val="en-GB"/>
          <w:rPrChange w:id="3619" w:author="Arnauld Desprets" w:date="2020-04-07T08:45:00Z">
            <w:rPr>
              <w:rStyle w:val="Hyperlink"/>
            </w:rPr>
          </w:rPrChange>
        </w:rPr>
        <w:t xml:space="preserve">API Connect v5 Knowledge </w:t>
      </w:r>
      <w:proofErr w:type="spellStart"/>
      <w:r w:rsidR="00D0102B" w:rsidRPr="00A46BE2">
        <w:rPr>
          <w:rStyle w:val="Hyperlink"/>
          <w:lang w:val="en-GB"/>
          <w:rPrChange w:id="3620" w:author="Arnauld Desprets" w:date="2020-04-07T08:45:00Z">
            <w:rPr>
              <w:rStyle w:val="Hyperlink"/>
            </w:rPr>
          </w:rPrChange>
        </w:rPr>
        <w:t>Center</w:t>
      </w:r>
      <w:proofErr w:type="spellEnd"/>
      <w:r w:rsidRPr="00A46BE2">
        <w:rPr>
          <w:rStyle w:val="Hyperlink"/>
          <w:lang w:val="en-GB"/>
          <w:rPrChange w:id="3621" w:author="Arnauld Desprets" w:date="2020-04-07T08:45:00Z">
            <w:rPr>
              <w:rStyle w:val="Hyperlink"/>
            </w:rPr>
          </w:rPrChange>
        </w:rPr>
        <w:fldChar w:fldCharType="end"/>
      </w:r>
    </w:p>
    <w:p w14:paraId="02A1A920" w14:textId="77777777" w:rsidR="00D0102B" w:rsidRPr="00A46BE2" w:rsidRDefault="00A46BE2" w:rsidP="007A0802">
      <w:pPr>
        <w:numPr>
          <w:ilvl w:val="0"/>
          <w:numId w:val="80"/>
        </w:numPr>
        <w:spacing w:before="100" w:beforeAutospacing="1" w:after="100" w:afterAutospacing="1" w:line="240" w:lineRule="auto"/>
        <w:rPr>
          <w:lang w:val="en-GB"/>
          <w:rPrChange w:id="3622" w:author="Arnauld Desprets" w:date="2020-04-07T08:45:00Z">
            <w:rPr/>
          </w:rPrChange>
        </w:rPr>
      </w:pPr>
      <w:r w:rsidRPr="00A46BE2">
        <w:rPr>
          <w:lang w:val="en-GB"/>
          <w:rPrChange w:id="3623" w:author="Arnauld Desprets" w:date="2020-04-07T08:45:00Z">
            <w:rPr/>
          </w:rPrChange>
        </w:rPr>
        <w:fldChar w:fldCharType="begin"/>
      </w:r>
      <w:r w:rsidRPr="00A46BE2">
        <w:rPr>
          <w:lang w:val="en-GB"/>
          <w:rPrChange w:id="3624" w:author="Arnauld Desprets" w:date="2020-04-07T08:45:00Z">
            <w:rPr/>
          </w:rPrChange>
        </w:rPr>
        <w:instrText xml:space="preserve"> HYPERLINK "https://twitter.com/ibmapiconnect" </w:instrText>
      </w:r>
      <w:r w:rsidRPr="00A46BE2">
        <w:rPr>
          <w:lang w:val="en-GB"/>
          <w:rPrChange w:id="3625" w:author="Arnauld Desprets" w:date="2020-04-07T08:45:00Z">
            <w:rPr/>
          </w:rPrChange>
        </w:rPr>
        <w:fldChar w:fldCharType="separate"/>
      </w:r>
      <w:r w:rsidR="00D0102B" w:rsidRPr="00A46BE2">
        <w:rPr>
          <w:rStyle w:val="Hyperlink"/>
          <w:lang w:val="en-GB"/>
          <w:rPrChange w:id="3626" w:author="Arnauld Desprets" w:date="2020-04-07T08:45:00Z">
            <w:rPr>
              <w:rStyle w:val="Hyperlink"/>
            </w:rPr>
          </w:rPrChange>
        </w:rPr>
        <w:t>Follow us @</w:t>
      </w:r>
      <w:proofErr w:type="spellStart"/>
      <w:r w:rsidR="00D0102B" w:rsidRPr="00A46BE2">
        <w:rPr>
          <w:rStyle w:val="Hyperlink"/>
          <w:lang w:val="en-GB"/>
          <w:rPrChange w:id="3627" w:author="Arnauld Desprets" w:date="2020-04-07T08:45:00Z">
            <w:rPr>
              <w:rStyle w:val="Hyperlink"/>
            </w:rPr>
          </w:rPrChange>
        </w:rPr>
        <w:t>ibmapiconnect</w:t>
      </w:r>
      <w:proofErr w:type="spellEnd"/>
      <w:r w:rsidRPr="00A46BE2">
        <w:rPr>
          <w:rStyle w:val="Hyperlink"/>
          <w:lang w:val="en-GB"/>
          <w:rPrChange w:id="3628" w:author="Arnauld Desprets" w:date="2020-04-07T08:45:00Z">
            <w:rPr>
              <w:rStyle w:val="Hyperlink"/>
            </w:rPr>
          </w:rPrChange>
        </w:rPr>
        <w:fldChar w:fldCharType="end"/>
      </w:r>
    </w:p>
    <w:p w14:paraId="0EE1DCE9" w14:textId="77777777" w:rsidR="00D0102B" w:rsidRPr="00A46BE2" w:rsidRDefault="00A46BE2" w:rsidP="007A0802">
      <w:pPr>
        <w:numPr>
          <w:ilvl w:val="0"/>
          <w:numId w:val="80"/>
        </w:numPr>
        <w:spacing w:before="100" w:beforeAutospacing="1" w:after="100" w:afterAutospacing="1" w:line="240" w:lineRule="auto"/>
        <w:rPr>
          <w:lang w:val="en-GB"/>
          <w:rPrChange w:id="3629" w:author="Arnauld Desprets" w:date="2020-04-07T08:45:00Z">
            <w:rPr/>
          </w:rPrChange>
        </w:rPr>
      </w:pPr>
      <w:r w:rsidRPr="00A46BE2">
        <w:rPr>
          <w:lang w:val="en-GB"/>
          <w:rPrChange w:id="3630" w:author="Arnauld Desprets" w:date="2020-04-07T08:45:00Z">
            <w:rPr/>
          </w:rPrChange>
        </w:rPr>
        <w:fldChar w:fldCharType="begin"/>
      </w:r>
      <w:r w:rsidRPr="00A46BE2">
        <w:rPr>
          <w:lang w:val="en-GB"/>
          <w:rPrChange w:id="3631" w:author="Arnauld Desprets" w:date="2020-04-07T08:45:00Z">
            <w:rPr/>
          </w:rPrChange>
        </w:rPr>
        <w:instrText xml:space="preserve"> HYPERLINK "https://ibm-apiconnect.github.io/pot/" </w:instrText>
      </w:r>
      <w:r w:rsidRPr="00A46BE2">
        <w:rPr>
          <w:lang w:val="en-GB"/>
          <w:rPrChange w:id="3632" w:author="Arnauld Desprets" w:date="2020-04-07T08:45:00Z">
            <w:rPr/>
          </w:rPrChange>
        </w:rPr>
        <w:fldChar w:fldCharType="separate"/>
      </w:r>
      <w:r w:rsidR="00D0102B" w:rsidRPr="00A46BE2">
        <w:rPr>
          <w:rStyle w:val="Hyperlink"/>
          <w:lang w:val="en-GB"/>
          <w:rPrChange w:id="3633" w:author="Arnauld Desprets" w:date="2020-04-07T08:45:00Z">
            <w:rPr>
              <w:rStyle w:val="Hyperlink"/>
            </w:rPr>
          </w:rPrChange>
        </w:rPr>
        <w:t>POT API Connect</w:t>
      </w:r>
      <w:r w:rsidRPr="00A46BE2">
        <w:rPr>
          <w:rStyle w:val="Hyperlink"/>
          <w:lang w:val="en-GB"/>
          <w:rPrChange w:id="3634" w:author="Arnauld Desprets" w:date="2020-04-07T08:45:00Z">
            <w:rPr>
              <w:rStyle w:val="Hyperlink"/>
            </w:rPr>
          </w:rPrChange>
        </w:rPr>
        <w:fldChar w:fldCharType="end"/>
      </w:r>
    </w:p>
    <w:p w14:paraId="09E4978A" w14:textId="77777777" w:rsidR="00D0102B" w:rsidRPr="00A46BE2" w:rsidRDefault="00A46BE2" w:rsidP="007A0802">
      <w:pPr>
        <w:numPr>
          <w:ilvl w:val="0"/>
          <w:numId w:val="80"/>
        </w:numPr>
        <w:spacing w:before="100" w:beforeAutospacing="1" w:after="100" w:afterAutospacing="1" w:line="240" w:lineRule="auto"/>
        <w:rPr>
          <w:lang w:val="en-GB"/>
          <w:rPrChange w:id="3635" w:author="Arnauld Desprets" w:date="2020-04-07T08:45:00Z">
            <w:rPr/>
          </w:rPrChange>
        </w:rPr>
      </w:pPr>
      <w:r w:rsidRPr="00A46BE2">
        <w:rPr>
          <w:lang w:val="en-GB"/>
          <w:rPrChange w:id="3636" w:author="Arnauld Desprets" w:date="2020-04-07T08:45:00Z">
            <w:rPr/>
          </w:rPrChange>
        </w:rPr>
        <w:fldChar w:fldCharType="begin"/>
      </w:r>
      <w:r w:rsidRPr="00A46BE2">
        <w:rPr>
          <w:lang w:val="en-GB"/>
          <w:rPrChange w:id="3637" w:author="Arnauld Desprets" w:date="2020-04-07T08:45:00Z">
            <w:rPr/>
          </w:rPrChange>
        </w:rPr>
        <w:instrText xml:space="preserve"> HYPERLINK "https://ibm-apiconnect.github.io/faststart/" </w:instrText>
      </w:r>
      <w:r w:rsidRPr="00A46BE2">
        <w:rPr>
          <w:lang w:val="en-GB"/>
          <w:rPrChange w:id="3638" w:author="Arnauld Desprets" w:date="2020-04-07T08:45:00Z">
            <w:rPr/>
          </w:rPrChange>
        </w:rPr>
        <w:fldChar w:fldCharType="separate"/>
      </w:r>
      <w:r w:rsidR="00D0102B" w:rsidRPr="00A46BE2">
        <w:rPr>
          <w:rStyle w:val="Hyperlink"/>
          <w:lang w:val="en-GB"/>
          <w:rPrChange w:id="3639" w:author="Arnauld Desprets" w:date="2020-04-07T08:45:00Z">
            <w:rPr>
              <w:rStyle w:val="Hyperlink"/>
            </w:rPr>
          </w:rPrChange>
        </w:rPr>
        <w:t>POT API Connect Customization</w:t>
      </w:r>
      <w:r w:rsidRPr="00A46BE2">
        <w:rPr>
          <w:rStyle w:val="Hyperlink"/>
          <w:lang w:val="en-GB"/>
          <w:rPrChange w:id="3640" w:author="Arnauld Desprets" w:date="2020-04-07T08:45:00Z">
            <w:rPr>
              <w:rStyle w:val="Hyperlink"/>
            </w:rPr>
          </w:rPrChange>
        </w:rPr>
        <w:fldChar w:fldCharType="end"/>
      </w:r>
    </w:p>
    <w:p w14:paraId="219638CA" w14:textId="77777777" w:rsidR="00D0102B" w:rsidRPr="00A46BE2" w:rsidRDefault="00A46BE2" w:rsidP="007A0802">
      <w:pPr>
        <w:numPr>
          <w:ilvl w:val="0"/>
          <w:numId w:val="80"/>
        </w:numPr>
        <w:spacing w:before="100" w:beforeAutospacing="1" w:after="100" w:afterAutospacing="1" w:line="240" w:lineRule="auto"/>
        <w:rPr>
          <w:lang w:val="en-GB"/>
          <w:rPrChange w:id="3641" w:author="Arnauld Desprets" w:date="2020-04-07T08:45:00Z">
            <w:rPr/>
          </w:rPrChange>
        </w:rPr>
      </w:pPr>
      <w:r w:rsidRPr="00A46BE2">
        <w:rPr>
          <w:lang w:val="en-GB"/>
          <w:rPrChange w:id="3642" w:author="Arnauld Desprets" w:date="2020-04-07T08:45:00Z">
            <w:rPr/>
          </w:rPrChange>
        </w:rPr>
        <w:fldChar w:fldCharType="begin"/>
      </w:r>
      <w:r w:rsidRPr="00A46BE2">
        <w:rPr>
          <w:lang w:val="en-GB"/>
          <w:rPrChange w:id="3643" w:author="Arnauld Desprets" w:date="2020-04-07T08:45:00Z">
            <w:rPr/>
          </w:rPrChange>
        </w:rPr>
        <w:instrText xml:space="preserve"> HYPERLINK "https://developer.psa-peugeot-citroen.com/" </w:instrText>
      </w:r>
      <w:r w:rsidRPr="00A46BE2">
        <w:rPr>
          <w:lang w:val="en-GB"/>
          <w:rPrChange w:id="3644" w:author="Arnauld Desprets" w:date="2020-04-07T08:45:00Z">
            <w:rPr/>
          </w:rPrChange>
        </w:rPr>
        <w:fldChar w:fldCharType="separate"/>
      </w:r>
      <w:r w:rsidR="00D0102B" w:rsidRPr="00A46BE2">
        <w:rPr>
          <w:rStyle w:val="Hyperlink"/>
          <w:lang w:val="en-GB"/>
          <w:rPrChange w:id="3645" w:author="Arnauld Desprets" w:date="2020-04-07T08:45:00Z">
            <w:rPr>
              <w:rStyle w:val="Hyperlink"/>
            </w:rPr>
          </w:rPrChange>
        </w:rPr>
        <w:t>PSA Sample of customized portal</w:t>
      </w:r>
      <w:r w:rsidRPr="00A46BE2">
        <w:rPr>
          <w:rStyle w:val="Hyperlink"/>
          <w:lang w:val="en-GB"/>
          <w:rPrChange w:id="3646" w:author="Arnauld Desprets" w:date="2020-04-07T08:45:00Z">
            <w:rPr>
              <w:rStyle w:val="Hyperlink"/>
            </w:rPr>
          </w:rPrChange>
        </w:rPr>
        <w:fldChar w:fldCharType="end"/>
      </w:r>
    </w:p>
    <w:p w14:paraId="1B0D64F1" w14:textId="77777777" w:rsidR="00D0102B" w:rsidRPr="00A46BE2" w:rsidRDefault="00A46BE2" w:rsidP="007A0802">
      <w:pPr>
        <w:numPr>
          <w:ilvl w:val="0"/>
          <w:numId w:val="80"/>
        </w:numPr>
        <w:spacing w:before="100" w:beforeAutospacing="1" w:after="100" w:afterAutospacing="1" w:line="240" w:lineRule="auto"/>
        <w:rPr>
          <w:lang w:val="en-GB"/>
          <w:rPrChange w:id="3647" w:author="Arnauld Desprets" w:date="2020-04-07T08:45:00Z">
            <w:rPr/>
          </w:rPrChange>
        </w:rPr>
      </w:pPr>
      <w:r w:rsidRPr="00A46BE2">
        <w:rPr>
          <w:lang w:val="en-GB"/>
          <w:rPrChange w:id="3648" w:author="Arnauld Desprets" w:date="2020-04-07T08:45:00Z">
            <w:rPr/>
          </w:rPrChange>
        </w:rPr>
        <w:fldChar w:fldCharType="begin"/>
      </w:r>
      <w:r w:rsidRPr="00A46BE2">
        <w:rPr>
          <w:lang w:val="en-GB"/>
          <w:rPrChange w:id="3649" w:author="Arnauld Desprets" w:date="2020-04-07T08:45:00Z">
            <w:rPr/>
          </w:rPrChange>
        </w:rPr>
        <w:instrText xml:space="preserve"> HYPERLINK "https://developer.royalmail.net/node/2757" </w:instrText>
      </w:r>
      <w:r w:rsidRPr="00A46BE2">
        <w:rPr>
          <w:lang w:val="en-GB"/>
          <w:rPrChange w:id="3650" w:author="Arnauld Desprets" w:date="2020-04-07T08:45:00Z">
            <w:rPr/>
          </w:rPrChange>
        </w:rPr>
        <w:fldChar w:fldCharType="separate"/>
      </w:r>
      <w:r w:rsidR="00D0102B" w:rsidRPr="00A46BE2">
        <w:rPr>
          <w:rStyle w:val="Hyperlink"/>
          <w:lang w:val="en-GB"/>
          <w:rPrChange w:id="3651" w:author="Arnauld Desprets" w:date="2020-04-07T08:45:00Z">
            <w:rPr>
              <w:rStyle w:val="Hyperlink"/>
            </w:rPr>
          </w:rPrChange>
        </w:rPr>
        <w:t>Royal mail portal</w:t>
      </w:r>
      <w:r w:rsidRPr="00A46BE2">
        <w:rPr>
          <w:rStyle w:val="Hyperlink"/>
          <w:lang w:val="en-GB"/>
          <w:rPrChange w:id="3652" w:author="Arnauld Desprets" w:date="2020-04-07T08:45:00Z">
            <w:rPr>
              <w:rStyle w:val="Hyperlink"/>
            </w:rPr>
          </w:rPrChange>
        </w:rPr>
        <w:fldChar w:fldCharType="end"/>
      </w:r>
    </w:p>
    <w:bookmarkEnd w:id="3614"/>
    <w:p w14:paraId="1CD1979A" w14:textId="77777777" w:rsidR="009C2CD3" w:rsidRPr="00A46BE2" w:rsidRDefault="009C2CD3" w:rsidP="00D0102B">
      <w:pPr>
        <w:rPr>
          <w:lang w:val="en-GB"/>
          <w:rPrChange w:id="3653" w:author="Arnauld Desprets" w:date="2020-04-07T08:45:00Z">
            <w:rPr/>
          </w:rPrChange>
        </w:rPr>
      </w:pPr>
    </w:p>
    <w:sectPr w:rsidR="009C2CD3" w:rsidRPr="00A46BE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91AFB"/>
    <w:multiLevelType w:val="multilevel"/>
    <w:tmpl w:val="983CB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C2436"/>
    <w:multiLevelType w:val="multilevel"/>
    <w:tmpl w:val="E1AAFB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182515"/>
    <w:multiLevelType w:val="multilevel"/>
    <w:tmpl w:val="AB5C8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C33B05"/>
    <w:multiLevelType w:val="multilevel"/>
    <w:tmpl w:val="EFECE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756719"/>
    <w:multiLevelType w:val="multilevel"/>
    <w:tmpl w:val="D206BD4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172F08"/>
    <w:multiLevelType w:val="multilevel"/>
    <w:tmpl w:val="1D3E5C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4C0F7A"/>
    <w:multiLevelType w:val="multilevel"/>
    <w:tmpl w:val="D77EAFD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160A4B"/>
    <w:multiLevelType w:val="multilevel"/>
    <w:tmpl w:val="40E61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596A5E"/>
    <w:multiLevelType w:val="multilevel"/>
    <w:tmpl w:val="E2406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7A197D"/>
    <w:multiLevelType w:val="multilevel"/>
    <w:tmpl w:val="F79CD9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D65D5C"/>
    <w:multiLevelType w:val="multilevel"/>
    <w:tmpl w:val="D8B8C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176CCC"/>
    <w:multiLevelType w:val="multilevel"/>
    <w:tmpl w:val="316A21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3078E8"/>
    <w:multiLevelType w:val="multilevel"/>
    <w:tmpl w:val="450A0F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450A80"/>
    <w:multiLevelType w:val="multilevel"/>
    <w:tmpl w:val="1D905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4A3018"/>
    <w:multiLevelType w:val="multilevel"/>
    <w:tmpl w:val="A2808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6C20A9"/>
    <w:multiLevelType w:val="multilevel"/>
    <w:tmpl w:val="3F3EC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142CE9"/>
    <w:multiLevelType w:val="multilevel"/>
    <w:tmpl w:val="40846FF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B454D2"/>
    <w:multiLevelType w:val="multilevel"/>
    <w:tmpl w:val="894C9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BD3AF1"/>
    <w:multiLevelType w:val="multilevel"/>
    <w:tmpl w:val="DC347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7C3D67"/>
    <w:multiLevelType w:val="multilevel"/>
    <w:tmpl w:val="A7BC6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3466A5"/>
    <w:multiLevelType w:val="multilevel"/>
    <w:tmpl w:val="399EE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1C76B3"/>
    <w:multiLevelType w:val="multilevel"/>
    <w:tmpl w:val="07685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5F0125"/>
    <w:multiLevelType w:val="multilevel"/>
    <w:tmpl w:val="121285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CF73C2F"/>
    <w:multiLevelType w:val="multilevel"/>
    <w:tmpl w:val="4AB8D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0D3146"/>
    <w:multiLevelType w:val="multilevel"/>
    <w:tmpl w:val="221CD9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1873E79"/>
    <w:multiLevelType w:val="multilevel"/>
    <w:tmpl w:val="BFB29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116F82"/>
    <w:multiLevelType w:val="multilevel"/>
    <w:tmpl w:val="1A84C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D4229A"/>
    <w:multiLevelType w:val="multilevel"/>
    <w:tmpl w:val="6228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EE7A65"/>
    <w:multiLevelType w:val="multilevel"/>
    <w:tmpl w:val="9788B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68E2705"/>
    <w:multiLevelType w:val="multilevel"/>
    <w:tmpl w:val="31F26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A45EB5"/>
    <w:multiLevelType w:val="multilevel"/>
    <w:tmpl w:val="0B10DE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C31722B"/>
    <w:multiLevelType w:val="multilevel"/>
    <w:tmpl w:val="542A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ED7F3E"/>
    <w:multiLevelType w:val="multilevel"/>
    <w:tmpl w:val="86DAB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FFE2A25"/>
    <w:multiLevelType w:val="multilevel"/>
    <w:tmpl w:val="28722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4D147D3"/>
    <w:multiLevelType w:val="multilevel"/>
    <w:tmpl w:val="79C27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52B34D6"/>
    <w:multiLevelType w:val="multilevel"/>
    <w:tmpl w:val="6CF67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E9504D"/>
    <w:multiLevelType w:val="multilevel"/>
    <w:tmpl w:val="A3B03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8E954EA"/>
    <w:multiLevelType w:val="multilevel"/>
    <w:tmpl w:val="DD9AE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9271319"/>
    <w:multiLevelType w:val="multilevel"/>
    <w:tmpl w:val="AACE4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9C30CE9"/>
    <w:multiLevelType w:val="multilevel"/>
    <w:tmpl w:val="00C84D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D9F1A80"/>
    <w:multiLevelType w:val="multilevel"/>
    <w:tmpl w:val="B7ACB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1F8683D"/>
    <w:multiLevelType w:val="multilevel"/>
    <w:tmpl w:val="9384C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F34D4D"/>
    <w:multiLevelType w:val="multilevel"/>
    <w:tmpl w:val="84AA15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4674796"/>
    <w:multiLevelType w:val="multilevel"/>
    <w:tmpl w:val="01D6B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66B7EF7"/>
    <w:multiLevelType w:val="multilevel"/>
    <w:tmpl w:val="30D02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6AB390E"/>
    <w:multiLevelType w:val="multilevel"/>
    <w:tmpl w:val="4DEA870A"/>
    <w:styleLink w:val="MyMultiLevel"/>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3.%1.%2"/>
      <w:lvlJc w:val="left"/>
      <w:pPr>
        <w:ind w:left="1071" w:hanging="357"/>
      </w:pPr>
      <w:rPr>
        <w:rFonts w:hint="default"/>
      </w:rPr>
    </w:lvl>
    <w:lvl w:ilvl="3">
      <w:start w:val="1"/>
      <w:numFmt w:val="decimal"/>
      <w:lvlText w:val="%3.%1.%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46" w15:restartNumberingAfterBreak="0">
    <w:nsid w:val="57692A43"/>
    <w:multiLevelType w:val="multilevel"/>
    <w:tmpl w:val="04104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79004F4"/>
    <w:multiLevelType w:val="multilevel"/>
    <w:tmpl w:val="5734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99B6652"/>
    <w:multiLevelType w:val="multilevel"/>
    <w:tmpl w:val="5E02CF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AE66F1F"/>
    <w:multiLevelType w:val="multilevel"/>
    <w:tmpl w:val="6DC6B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B8E3180"/>
    <w:multiLevelType w:val="multilevel"/>
    <w:tmpl w:val="7046C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BEC26D1"/>
    <w:multiLevelType w:val="multilevel"/>
    <w:tmpl w:val="A8DEC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C0035CC"/>
    <w:multiLevelType w:val="multilevel"/>
    <w:tmpl w:val="37CAABB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D6072CA"/>
    <w:multiLevelType w:val="multilevel"/>
    <w:tmpl w:val="1EBC7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E675271"/>
    <w:multiLevelType w:val="multilevel"/>
    <w:tmpl w:val="1F6861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EF5197B"/>
    <w:multiLevelType w:val="multilevel"/>
    <w:tmpl w:val="73C6E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02A01E2"/>
    <w:multiLevelType w:val="multilevel"/>
    <w:tmpl w:val="B8147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FF4C2B"/>
    <w:multiLevelType w:val="multilevel"/>
    <w:tmpl w:val="A198C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4A54D7B"/>
    <w:multiLevelType w:val="multilevel"/>
    <w:tmpl w:val="42AE5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9D780E"/>
    <w:multiLevelType w:val="multilevel"/>
    <w:tmpl w:val="FE26A1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9D27A85"/>
    <w:multiLevelType w:val="multilevel"/>
    <w:tmpl w:val="27403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D9E0790"/>
    <w:multiLevelType w:val="multilevel"/>
    <w:tmpl w:val="9EE05D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E8839BD"/>
    <w:multiLevelType w:val="multilevel"/>
    <w:tmpl w:val="96ACE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E94020B"/>
    <w:multiLevelType w:val="multilevel"/>
    <w:tmpl w:val="308A746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11870B9"/>
    <w:multiLevelType w:val="multilevel"/>
    <w:tmpl w:val="5AB8C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14E0229"/>
    <w:multiLevelType w:val="multilevel"/>
    <w:tmpl w:val="20A24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1755894"/>
    <w:multiLevelType w:val="multilevel"/>
    <w:tmpl w:val="F27037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4B64BFD"/>
    <w:multiLevelType w:val="multilevel"/>
    <w:tmpl w:val="D3F60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5493749"/>
    <w:multiLevelType w:val="multilevel"/>
    <w:tmpl w:val="5E567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61C592D"/>
    <w:multiLevelType w:val="multilevel"/>
    <w:tmpl w:val="DE180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62F2CDE"/>
    <w:multiLevelType w:val="multilevel"/>
    <w:tmpl w:val="ED267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6A863EE"/>
    <w:multiLevelType w:val="multilevel"/>
    <w:tmpl w:val="B9B2927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6E21FDF"/>
    <w:multiLevelType w:val="multilevel"/>
    <w:tmpl w:val="CF7C3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82D1AFC"/>
    <w:multiLevelType w:val="multilevel"/>
    <w:tmpl w:val="E09C72A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84B36FE"/>
    <w:multiLevelType w:val="multilevel"/>
    <w:tmpl w:val="CD9A20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8AE01E6"/>
    <w:multiLevelType w:val="multilevel"/>
    <w:tmpl w:val="2820D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B04BF2"/>
    <w:multiLevelType w:val="multilevel"/>
    <w:tmpl w:val="6ACA4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8E40B26"/>
    <w:multiLevelType w:val="multilevel"/>
    <w:tmpl w:val="BC7EB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B2E776F"/>
    <w:multiLevelType w:val="multilevel"/>
    <w:tmpl w:val="5E3EC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E87526E"/>
    <w:multiLevelType w:val="multilevel"/>
    <w:tmpl w:val="229AD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5"/>
  </w:num>
  <w:num w:numId="2">
    <w:abstractNumId w:val="41"/>
  </w:num>
  <w:num w:numId="3">
    <w:abstractNumId w:val="75"/>
  </w:num>
  <w:num w:numId="4">
    <w:abstractNumId w:val="69"/>
  </w:num>
  <w:num w:numId="5">
    <w:abstractNumId w:val="43"/>
  </w:num>
  <w:num w:numId="6">
    <w:abstractNumId w:val="31"/>
  </w:num>
  <w:num w:numId="7">
    <w:abstractNumId w:val="49"/>
  </w:num>
  <w:num w:numId="8">
    <w:abstractNumId w:val="67"/>
  </w:num>
  <w:num w:numId="9">
    <w:abstractNumId w:val="77"/>
  </w:num>
  <w:num w:numId="10">
    <w:abstractNumId w:val="19"/>
  </w:num>
  <w:num w:numId="11">
    <w:abstractNumId w:val="64"/>
  </w:num>
  <w:num w:numId="12">
    <w:abstractNumId w:val="23"/>
  </w:num>
  <w:num w:numId="13">
    <w:abstractNumId w:val="65"/>
  </w:num>
  <w:num w:numId="14">
    <w:abstractNumId w:val="57"/>
  </w:num>
  <w:num w:numId="15">
    <w:abstractNumId w:val="16"/>
  </w:num>
  <w:num w:numId="16">
    <w:abstractNumId w:val="55"/>
  </w:num>
  <w:num w:numId="17">
    <w:abstractNumId w:val="11"/>
  </w:num>
  <w:num w:numId="18">
    <w:abstractNumId w:val="37"/>
  </w:num>
  <w:num w:numId="19">
    <w:abstractNumId w:val="61"/>
  </w:num>
  <w:num w:numId="20">
    <w:abstractNumId w:val="14"/>
  </w:num>
  <w:num w:numId="21">
    <w:abstractNumId w:val="17"/>
  </w:num>
  <w:num w:numId="22">
    <w:abstractNumId w:val="70"/>
  </w:num>
  <w:num w:numId="23">
    <w:abstractNumId w:val="62"/>
  </w:num>
  <w:num w:numId="24">
    <w:abstractNumId w:val="0"/>
  </w:num>
  <w:num w:numId="25">
    <w:abstractNumId w:val="30"/>
  </w:num>
  <w:num w:numId="26">
    <w:abstractNumId w:val="15"/>
  </w:num>
  <w:num w:numId="27">
    <w:abstractNumId w:val="6"/>
  </w:num>
  <w:num w:numId="28">
    <w:abstractNumId w:val="73"/>
  </w:num>
  <w:num w:numId="29">
    <w:abstractNumId w:val="60"/>
  </w:num>
  <w:num w:numId="30">
    <w:abstractNumId w:val="22"/>
  </w:num>
  <w:num w:numId="31">
    <w:abstractNumId w:val="52"/>
  </w:num>
  <w:num w:numId="32">
    <w:abstractNumId w:val="1"/>
  </w:num>
  <w:num w:numId="33">
    <w:abstractNumId w:val="4"/>
  </w:num>
  <w:num w:numId="34">
    <w:abstractNumId w:val="63"/>
  </w:num>
  <w:num w:numId="35">
    <w:abstractNumId w:val="18"/>
  </w:num>
  <w:num w:numId="36">
    <w:abstractNumId w:val="79"/>
  </w:num>
  <w:num w:numId="37">
    <w:abstractNumId w:val="76"/>
  </w:num>
  <w:num w:numId="38">
    <w:abstractNumId w:val="47"/>
  </w:num>
  <w:num w:numId="39">
    <w:abstractNumId w:val="38"/>
  </w:num>
  <w:num w:numId="40">
    <w:abstractNumId w:val="68"/>
  </w:num>
  <w:num w:numId="41">
    <w:abstractNumId w:val="36"/>
  </w:num>
  <w:num w:numId="42">
    <w:abstractNumId w:val="32"/>
  </w:num>
  <w:num w:numId="43">
    <w:abstractNumId w:val="34"/>
  </w:num>
  <w:num w:numId="44">
    <w:abstractNumId w:val="40"/>
  </w:num>
  <w:num w:numId="45">
    <w:abstractNumId w:val="28"/>
  </w:num>
  <w:num w:numId="46">
    <w:abstractNumId w:val="33"/>
  </w:num>
  <w:num w:numId="47">
    <w:abstractNumId w:val="51"/>
  </w:num>
  <w:num w:numId="48">
    <w:abstractNumId w:val="39"/>
  </w:num>
  <w:num w:numId="49">
    <w:abstractNumId w:val="50"/>
  </w:num>
  <w:num w:numId="50">
    <w:abstractNumId w:val="13"/>
  </w:num>
  <w:num w:numId="51">
    <w:abstractNumId w:val="29"/>
  </w:num>
  <w:num w:numId="52">
    <w:abstractNumId w:val="7"/>
  </w:num>
  <w:num w:numId="53">
    <w:abstractNumId w:val="26"/>
  </w:num>
  <w:num w:numId="54">
    <w:abstractNumId w:val="53"/>
  </w:num>
  <w:num w:numId="55">
    <w:abstractNumId w:val="2"/>
  </w:num>
  <w:num w:numId="56">
    <w:abstractNumId w:val="25"/>
  </w:num>
  <w:num w:numId="57">
    <w:abstractNumId w:val="35"/>
  </w:num>
  <w:num w:numId="58">
    <w:abstractNumId w:val="56"/>
  </w:num>
  <w:num w:numId="59">
    <w:abstractNumId w:val="46"/>
  </w:num>
  <w:num w:numId="60">
    <w:abstractNumId w:val="5"/>
  </w:num>
  <w:num w:numId="61">
    <w:abstractNumId w:val="24"/>
  </w:num>
  <w:num w:numId="62">
    <w:abstractNumId w:val="66"/>
  </w:num>
  <w:num w:numId="63">
    <w:abstractNumId w:val="71"/>
  </w:num>
  <w:num w:numId="64">
    <w:abstractNumId w:val="8"/>
  </w:num>
  <w:num w:numId="65">
    <w:abstractNumId w:val="42"/>
  </w:num>
  <w:num w:numId="66">
    <w:abstractNumId w:val="54"/>
  </w:num>
  <w:num w:numId="67">
    <w:abstractNumId w:val="9"/>
  </w:num>
  <w:num w:numId="68">
    <w:abstractNumId w:val="74"/>
  </w:num>
  <w:num w:numId="69">
    <w:abstractNumId w:val="44"/>
  </w:num>
  <w:num w:numId="70">
    <w:abstractNumId w:val="59"/>
  </w:num>
  <w:num w:numId="71">
    <w:abstractNumId w:val="12"/>
  </w:num>
  <w:num w:numId="72">
    <w:abstractNumId w:val="72"/>
  </w:num>
  <w:num w:numId="73">
    <w:abstractNumId w:val="48"/>
  </w:num>
  <w:num w:numId="74">
    <w:abstractNumId w:val="10"/>
  </w:num>
  <w:num w:numId="75">
    <w:abstractNumId w:val="58"/>
  </w:num>
  <w:num w:numId="76">
    <w:abstractNumId w:val="20"/>
  </w:num>
  <w:num w:numId="77">
    <w:abstractNumId w:val="21"/>
  </w:num>
  <w:num w:numId="78">
    <w:abstractNumId w:val="27"/>
  </w:num>
  <w:num w:numId="79">
    <w:abstractNumId w:val="3"/>
  </w:num>
  <w:num w:numId="80">
    <w:abstractNumId w:val="78"/>
  </w:num>
  <w:numIdMacAtCleanup w:val="8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rnauld Desprets">
    <w15:presenceInfo w15:providerId="AD" w15:userId="S::arnauld_desprets@fr.ibm.com::a5c22a1a-e28c-4a37-9acc-72dd6bb703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1D50"/>
    <w:rsid w:val="0000125A"/>
    <w:rsid w:val="0000361B"/>
    <w:rsid w:val="000037BE"/>
    <w:rsid w:val="00004CF0"/>
    <w:rsid w:val="0001504B"/>
    <w:rsid w:val="0001729E"/>
    <w:rsid w:val="0002267F"/>
    <w:rsid w:val="00024089"/>
    <w:rsid w:val="0002571C"/>
    <w:rsid w:val="000264CD"/>
    <w:rsid w:val="0003055F"/>
    <w:rsid w:val="0003239E"/>
    <w:rsid w:val="000345E9"/>
    <w:rsid w:val="000357A2"/>
    <w:rsid w:val="00037943"/>
    <w:rsid w:val="00040961"/>
    <w:rsid w:val="00040D91"/>
    <w:rsid w:val="00040E5E"/>
    <w:rsid w:val="00042E48"/>
    <w:rsid w:val="0004559D"/>
    <w:rsid w:val="0004757C"/>
    <w:rsid w:val="00052797"/>
    <w:rsid w:val="000536D0"/>
    <w:rsid w:val="00055B7D"/>
    <w:rsid w:val="000654D5"/>
    <w:rsid w:val="00065694"/>
    <w:rsid w:val="00065E72"/>
    <w:rsid w:val="00067C2F"/>
    <w:rsid w:val="000701BB"/>
    <w:rsid w:val="00073222"/>
    <w:rsid w:val="00076B55"/>
    <w:rsid w:val="00077179"/>
    <w:rsid w:val="00083738"/>
    <w:rsid w:val="0009196F"/>
    <w:rsid w:val="00092EE3"/>
    <w:rsid w:val="0009694A"/>
    <w:rsid w:val="00097ABA"/>
    <w:rsid w:val="000A1B22"/>
    <w:rsid w:val="000A25C6"/>
    <w:rsid w:val="000A5144"/>
    <w:rsid w:val="000A5783"/>
    <w:rsid w:val="000B0588"/>
    <w:rsid w:val="000B10CC"/>
    <w:rsid w:val="000B2E3D"/>
    <w:rsid w:val="000B4568"/>
    <w:rsid w:val="000B5F7F"/>
    <w:rsid w:val="000C11FF"/>
    <w:rsid w:val="000C5552"/>
    <w:rsid w:val="000C7B7D"/>
    <w:rsid w:val="000D06AD"/>
    <w:rsid w:val="000D0E6F"/>
    <w:rsid w:val="000D2F10"/>
    <w:rsid w:val="000D31BB"/>
    <w:rsid w:val="000D5D88"/>
    <w:rsid w:val="000E67E2"/>
    <w:rsid w:val="000E76FE"/>
    <w:rsid w:val="000F1DA9"/>
    <w:rsid w:val="000F290B"/>
    <w:rsid w:val="000F3916"/>
    <w:rsid w:val="000F5454"/>
    <w:rsid w:val="000F59CA"/>
    <w:rsid w:val="000F5DF5"/>
    <w:rsid w:val="000F7580"/>
    <w:rsid w:val="00101B6D"/>
    <w:rsid w:val="00105839"/>
    <w:rsid w:val="001107AE"/>
    <w:rsid w:val="00110F77"/>
    <w:rsid w:val="00111547"/>
    <w:rsid w:val="001126FC"/>
    <w:rsid w:val="001128DE"/>
    <w:rsid w:val="00113D93"/>
    <w:rsid w:val="0011433C"/>
    <w:rsid w:val="00114470"/>
    <w:rsid w:val="00115104"/>
    <w:rsid w:val="001177BE"/>
    <w:rsid w:val="00117F5D"/>
    <w:rsid w:val="00120E5A"/>
    <w:rsid w:val="00121965"/>
    <w:rsid w:val="00121C72"/>
    <w:rsid w:val="00121D79"/>
    <w:rsid w:val="00122D5F"/>
    <w:rsid w:val="00126380"/>
    <w:rsid w:val="001266AD"/>
    <w:rsid w:val="0012749E"/>
    <w:rsid w:val="00130E59"/>
    <w:rsid w:val="00135165"/>
    <w:rsid w:val="001353B4"/>
    <w:rsid w:val="001356E8"/>
    <w:rsid w:val="00140D06"/>
    <w:rsid w:val="001442E4"/>
    <w:rsid w:val="0014484A"/>
    <w:rsid w:val="001449AE"/>
    <w:rsid w:val="00151F88"/>
    <w:rsid w:val="00152097"/>
    <w:rsid w:val="00161C9D"/>
    <w:rsid w:val="00163B0C"/>
    <w:rsid w:val="001655E7"/>
    <w:rsid w:val="001729D9"/>
    <w:rsid w:val="00173ED5"/>
    <w:rsid w:val="00177B4B"/>
    <w:rsid w:val="00183622"/>
    <w:rsid w:val="00185B16"/>
    <w:rsid w:val="001901FB"/>
    <w:rsid w:val="00190926"/>
    <w:rsid w:val="00190F8B"/>
    <w:rsid w:val="001919F5"/>
    <w:rsid w:val="0019292D"/>
    <w:rsid w:val="001949E9"/>
    <w:rsid w:val="00195AA5"/>
    <w:rsid w:val="001A1D83"/>
    <w:rsid w:val="001A1DE4"/>
    <w:rsid w:val="001A22E3"/>
    <w:rsid w:val="001A7FB3"/>
    <w:rsid w:val="001B08CC"/>
    <w:rsid w:val="001B229B"/>
    <w:rsid w:val="001B7ACD"/>
    <w:rsid w:val="001C073E"/>
    <w:rsid w:val="001C086C"/>
    <w:rsid w:val="001C18AA"/>
    <w:rsid w:val="001C49D0"/>
    <w:rsid w:val="001C4E4F"/>
    <w:rsid w:val="001C73D2"/>
    <w:rsid w:val="001D2BA2"/>
    <w:rsid w:val="001D500A"/>
    <w:rsid w:val="001D681F"/>
    <w:rsid w:val="001E2AF0"/>
    <w:rsid w:val="001F0DF2"/>
    <w:rsid w:val="001F1B14"/>
    <w:rsid w:val="001F64DC"/>
    <w:rsid w:val="001F7219"/>
    <w:rsid w:val="00200FFE"/>
    <w:rsid w:val="0020418A"/>
    <w:rsid w:val="00204461"/>
    <w:rsid w:val="002047DD"/>
    <w:rsid w:val="00211E64"/>
    <w:rsid w:val="00212319"/>
    <w:rsid w:val="00214956"/>
    <w:rsid w:val="00214D8F"/>
    <w:rsid w:val="00215A5A"/>
    <w:rsid w:val="00222B9B"/>
    <w:rsid w:val="00226E56"/>
    <w:rsid w:val="00231975"/>
    <w:rsid w:val="0023291D"/>
    <w:rsid w:val="002400E4"/>
    <w:rsid w:val="00243DF3"/>
    <w:rsid w:val="0024613F"/>
    <w:rsid w:val="00247575"/>
    <w:rsid w:val="00251D14"/>
    <w:rsid w:val="00254AD9"/>
    <w:rsid w:val="002557DC"/>
    <w:rsid w:val="00256B53"/>
    <w:rsid w:val="002575EC"/>
    <w:rsid w:val="00260E2A"/>
    <w:rsid w:val="00262E9A"/>
    <w:rsid w:val="0026481E"/>
    <w:rsid w:val="00265D6F"/>
    <w:rsid w:val="00267A74"/>
    <w:rsid w:val="002715A6"/>
    <w:rsid w:val="00277116"/>
    <w:rsid w:val="0028083C"/>
    <w:rsid w:val="00283C61"/>
    <w:rsid w:val="002852D1"/>
    <w:rsid w:val="002863EA"/>
    <w:rsid w:val="0029105F"/>
    <w:rsid w:val="00292659"/>
    <w:rsid w:val="002A004A"/>
    <w:rsid w:val="002A451D"/>
    <w:rsid w:val="002B1063"/>
    <w:rsid w:val="002B2D25"/>
    <w:rsid w:val="002B3232"/>
    <w:rsid w:val="002B3970"/>
    <w:rsid w:val="002B6516"/>
    <w:rsid w:val="002B69B4"/>
    <w:rsid w:val="002C0382"/>
    <w:rsid w:val="002C1A65"/>
    <w:rsid w:val="002C5205"/>
    <w:rsid w:val="002C5FD5"/>
    <w:rsid w:val="002D0856"/>
    <w:rsid w:val="002E11AF"/>
    <w:rsid w:val="002E1345"/>
    <w:rsid w:val="002E25E6"/>
    <w:rsid w:val="002E2CE3"/>
    <w:rsid w:val="003005D4"/>
    <w:rsid w:val="00300851"/>
    <w:rsid w:val="003010D4"/>
    <w:rsid w:val="0030194B"/>
    <w:rsid w:val="00301FBF"/>
    <w:rsid w:val="0030652B"/>
    <w:rsid w:val="003078D4"/>
    <w:rsid w:val="00310EBA"/>
    <w:rsid w:val="00311017"/>
    <w:rsid w:val="00311512"/>
    <w:rsid w:val="00311FC0"/>
    <w:rsid w:val="0031306C"/>
    <w:rsid w:val="0031363D"/>
    <w:rsid w:val="00314B4D"/>
    <w:rsid w:val="00317397"/>
    <w:rsid w:val="00320BA9"/>
    <w:rsid w:val="00320C0B"/>
    <w:rsid w:val="00326A1F"/>
    <w:rsid w:val="00326A3F"/>
    <w:rsid w:val="00326AD8"/>
    <w:rsid w:val="00327C7A"/>
    <w:rsid w:val="003304D0"/>
    <w:rsid w:val="00330EC1"/>
    <w:rsid w:val="00330EDC"/>
    <w:rsid w:val="00331751"/>
    <w:rsid w:val="003357DB"/>
    <w:rsid w:val="003425A9"/>
    <w:rsid w:val="003432CE"/>
    <w:rsid w:val="00346DA5"/>
    <w:rsid w:val="00351D50"/>
    <w:rsid w:val="0035431E"/>
    <w:rsid w:val="00354930"/>
    <w:rsid w:val="0035548D"/>
    <w:rsid w:val="0035724C"/>
    <w:rsid w:val="003609D2"/>
    <w:rsid w:val="003613B5"/>
    <w:rsid w:val="003624FA"/>
    <w:rsid w:val="003632A2"/>
    <w:rsid w:val="00370778"/>
    <w:rsid w:val="00370DE8"/>
    <w:rsid w:val="00374563"/>
    <w:rsid w:val="003771F2"/>
    <w:rsid w:val="00383B4E"/>
    <w:rsid w:val="00391257"/>
    <w:rsid w:val="0039291D"/>
    <w:rsid w:val="00393706"/>
    <w:rsid w:val="00393F77"/>
    <w:rsid w:val="003A0854"/>
    <w:rsid w:val="003A146D"/>
    <w:rsid w:val="003A3265"/>
    <w:rsid w:val="003A3C64"/>
    <w:rsid w:val="003A7ECD"/>
    <w:rsid w:val="003B3230"/>
    <w:rsid w:val="003B55AC"/>
    <w:rsid w:val="003B7361"/>
    <w:rsid w:val="003C0D90"/>
    <w:rsid w:val="003C1A52"/>
    <w:rsid w:val="003C31A4"/>
    <w:rsid w:val="003C468D"/>
    <w:rsid w:val="003D1F79"/>
    <w:rsid w:val="003D30CE"/>
    <w:rsid w:val="003D4698"/>
    <w:rsid w:val="003D5600"/>
    <w:rsid w:val="003D6794"/>
    <w:rsid w:val="003D7F20"/>
    <w:rsid w:val="003E03A9"/>
    <w:rsid w:val="003E0D30"/>
    <w:rsid w:val="003E27F2"/>
    <w:rsid w:val="003F02E4"/>
    <w:rsid w:val="003F1158"/>
    <w:rsid w:val="003F39AA"/>
    <w:rsid w:val="003F4B9F"/>
    <w:rsid w:val="0040052B"/>
    <w:rsid w:val="004034C7"/>
    <w:rsid w:val="00405A7B"/>
    <w:rsid w:val="00405D6B"/>
    <w:rsid w:val="00405E08"/>
    <w:rsid w:val="004105A8"/>
    <w:rsid w:val="00411860"/>
    <w:rsid w:val="004140C4"/>
    <w:rsid w:val="00414F0F"/>
    <w:rsid w:val="00415E4D"/>
    <w:rsid w:val="00417A89"/>
    <w:rsid w:val="00420C1F"/>
    <w:rsid w:val="004253E3"/>
    <w:rsid w:val="00430DAF"/>
    <w:rsid w:val="004509DD"/>
    <w:rsid w:val="00452C4A"/>
    <w:rsid w:val="00454803"/>
    <w:rsid w:val="0046439E"/>
    <w:rsid w:val="00464BFD"/>
    <w:rsid w:val="004657CF"/>
    <w:rsid w:val="004659EB"/>
    <w:rsid w:val="00466625"/>
    <w:rsid w:val="00470FCE"/>
    <w:rsid w:val="00472DEF"/>
    <w:rsid w:val="0047543E"/>
    <w:rsid w:val="00482029"/>
    <w:rsid w:val="004827BA"/>
    <w:rsid w:val="00482A8F"/>
    <w:rsid w:val="00485931"/>
    <w:rsid w:val="00485F58"/>
    <w:rsid w:val="00486A1E"/>
    <w:rsid w:val="00490539"/>
    <w:rsid w:val="00490F96"/>
    <w:rsid w:val="00491233"/>
    <w:rsid w:val="0049531B"/>
    <w:rsid w:val="0049585F"/>
    <w:rsid w:val="00496F5D"/>
    <w:rsid w:val="004B0387"/>
    <w:rsid w:val="004B2776"/>
    <w:rsid w:val="004B33C8"/>
    <w:rsid w:val="004B3E63"/>
    <w:rsid w:val="004B4177"/>
    <w:rsid w:val="004B44F8"/>
    <w:rsid w:val="004B5701"/>
    <w:rsid w:val="004B73CC"/>
    <w:rsid w:val="004C0490"/>
    <w:rsid w:val="004C0BFB"/>
    <w:rsid w:val="004C15C0"/>
    <w:rsid w:val="004C5C7A"/>
    <w:rsid w:val="004C6081"/>
    <w:rsid w:val="004D0EE6"/>
    <w:rsid w:val="004D614C"/>
    <w:rsid w:val="004E3D1B"/>
    <w:rsid w:val="004E7E83"/>
    <w:rsid w:val="004F0629"/>
    <w:rsid w:val="004F1FD6"/>
    <w:rsid w:val="004F3F42"/>
    <w:rsid w:val="004F45BA"/>
    <w:rsid w:val="004F5698"/>
    <w:rsid w:val="00500AE8"/>
    <w:rsid w:val="00500ED0"/>
    <w:rsid w:val="00502BE0"/>
    <w:rsid w:val="005030D6"/>
    <w:rsid w:val="0050382B"/>
    <w:rsid w:val="00507103"/>
    <w:rsid w:val="00511F25"/>
    <w:rsid w:val="0051320E"/>
    <w:rsid w:val="00516283"/>
    <w:rsid w:val="00521D95"/>
    <w:rsid w:val="00523357"/>
    <w:rsid w:val="00524CD5"/>
    <w:rsid w:val="005263FC"/>
    <w:rsid w:val="00530135"/>
    <w:rsid w:val="005356E0"/>
    <w:rsid w:val="0054147B"/>
    <w:rsid w:val="00541D68"/>
    <w:rsid w:val="00544B7A"/>
    <w:rsid w:val="00544F94"/>
    <w:rsid w:val="00550BD3"/>
    <w:rsid w:val="0055266A"/>
    <w:rsid w:val="00552E40"/>
    <w:rsid w:val="00552F24"/>
    <w:rsid w:val="00555FDB"/>
    <w:rsid w:val="00557982"/>
    <w:rsid w:val="005608D3"/>
    <w:rsid w:val="0057068C"/>
    <w:rsid w:val="005725FD"/>
    <w:rsid w:val="00582571"/>
    <w:rsid w:val="005839DC"/>
    <w:rsid w:val="00587038"/>
    <w:rsid w:val="00587167"/>
    <w:rsid w:val="00590E87"/>
    <w:rsid w:val="005947CF"/>
    <w:rsid w:val="00595166"/>
    <w:rsid w:val="005A0729"/>
    <w:rsid w:val="005A07F3"/>
    <w:rsid w:val="005A2BE3"/>
    <w:rsid w:val="005A700A"/>
    <w:rsid w:val="005B0BD4"/>
    <w:rsid w:val="005B1B35"/>
    <w:rsid w:val="005B2E30"/>
    <w:rsid w:val="005B352B"/>
    <w:rsid w:val="005B6EAF"/>
    <w:rsid w:val="005C08F2"/>
    <w:rsid w:val="005C3A57"/>
    <w:rsid w:val="005C513C"/>
    <w:rsid w:val="005C5B79"/>
    <w:rsid w:val="005C7D5C"/>
    <w:rsid w:val="005D0F6E"/>
    <w:rsid w:val="005D1DBC"/>
    <w:rsid w:val="005D5C11"/>
    <w:rsid w:val="005D6C94"/>
    <w:rsid w:val="005D6CC3"/>
    <w:rsid w:val="005E4E62"/>
    <w:rsid w:val="005E5336"/>
    <w:rsid w:val="005E714C"/>
    <w:rsid w:val="005F0BA7"/>
    <w:rsid w:val="005F3DB0"/>
    <w:rsid w:val="005F5555"/>
    <w:rsid w:val="0060166A"/>
    <w:rsid w:val="0060280A"/>
    <w:rsid w:val="0060316D"/>
    <w:rsid w:val="006039D5"/>
    <w:rsid w:val="00610D52"/>
    <w:rsid w:val="0061494F"/>
    <w:rsid w:val="0061516B"/>
    <w:rsid w:val="00622F79"/>
    <w:rsid w:val="00624352"/>
    <w:rsid w:val="0062496A"/>
    <w:rsid w:val="00625085"/>
    <w:rsid w:val="006303DD"/>
    <w:rsid w:val="00631E89"/>
    <w:rsid w:val="00635F64"/>
    <w:rsid w:val="00637747"/>
    <w:rsid w:val="00640820"/>
    <w:rsid w:val="0064209D"/>
    <w:rsid w:val="006420F7"/>
    <w:rsid w:val="00642135"/>
    <w:rsid w:val="00643314"/>
    <w:rsid w:val="00644F2C"/>
    <w:rsid w:val="00645C43"/>
    <w:rsid w:val="00646798"/>
    <w:rsid w:val="00651D54"/>
    <w:rsid w:val="00653A68"/>
    <w:rsid w:val="00653DF4"/>
    <w:rsid w:val="00654670"/>
    <w:rsid w:val="00660B8B"/>
    <w:rsid w:val="00663272"/>
    <w:rsid w:val="00663D9E"/>
    <w:rsid w:val="00666A31"/>
    <w:rsid w:val="00670724"/>
    <w:rsid w:val="006720B5"/>
    <w:rsid w:val="00680610"/>
    <w:rsid w:val="006826DB"/>
    <w:rsid w:val="006923F4"/>
    <w:rsid w:val="00692D35"/>
    <w:rsid w:val="006A06B8"/>
    <w:rsid w:val="006A1B3D"/>
    <w:rsid w:val="006A2872"/>
    <w:rsid w:val="006A52C7"/>
    <w:rsid w:val="006A53F4"/>
    <w:rsid w:val="006B1ECA"/>
    <w:rsid w:val="006B2AD5"/>
    <w:rsid w:val="006B3AAC"/>
    <w:rsid w:val="006B570D"/>
    <w:rsid w:val="006C0254"/>
    <w:rsid w:val="006C0D95"/>
    <w:rsid w:val="006C38BB"/>
    <w:rsid w:val="006C59E0"/>
    <w:rsid w:val="006C62DC"/>
    <w:rsid w:val="006C66A2"/>
    <w:rsid w:val="006C77E9"/>
    <w:rsid w:val="006D40D0"/>
    <w:rsid w:val="006D6F28"/>
    <w:rsid w:val="006D7D5F"/>
    <w:rsid w:val="006E0B7A"/>
    <w:rsid w:val="006E2446"/>
    <w:rsid w:val="006E4FC9"/>
    <w:rsid w:val="006E5651"/>
    <w:rsid w:val="006F27EC"/>
    <w:rsid w:val="006F3F3F"/>
    <w:rsid w:val="006F7892"/>
    <w:rsid w:val="00702638"/>
    <w:rsid w:val="00703634"/>
    <w:rsid w:val="0070450E"/>
    <w:rsid w:val="00705223"/>
    <w:rsid w:val="007103D7"/>
    <w:rsid w:val="007120B3"/>
    <w:rsid w:val="00720648"/>
    <w:rsid w:val="00720C1F"/>
    <w:rsid w:val="007248E7"/>
    <w:rsid w:val="00731694"/>
    <w:rsid w:val="00731AD6"/>
    <w:rsid w:val="00734080"/>
    <w:rsid w:val="00745149"/>
    <w:rsid w:val="00753326"/>
    <w:rsid w:val="00757059"/>
    <w:rsid w:val="007637C4"/>
    <w:rsid w:val="00763EED"/>
    <w:rsid w:val="0076421F"/>
    <w:rsid w:val="00764E0A"/>
    <w:rsid w:val="00766F2C"/>
    <w:rsid w:val="00766F9E"/>
    <w:rsid w:val="00770D75"/>
    <w:rsid w:val="00774DAA"/>
    <w:rsid w:val="00781DDD"/>
    <w:rsid w:val="00787605"/>
    <w:rsid w:val="0079209B"/>
    <w:rsid w:val="007A0655"/>
    <w:rsid w:val="007A0802"/>
    <w:rsid w:val="007A4497"/>
    <w:rsid w:val="007A47CB"/>
    <w:rsid w:val="007A48FB"/>
    <w:rsid w:val="007A610B"/>
    <w:rsid w:val="007B0710"/>
    <w:rsid w:val="007B0FC4"/>
    <w:rsid w:val="007B17E0"/>
    <w:rsid w:val="007B1CDC"/>
    <w:rsid w:val="007B3CA1"/>
    <w:rsid w:val="007B42DF"/>
    <w:rsid w:val="007B6335"/>
    <w:rsid w:val="007B7726"/>
    <w:rsid w:val="007C11B3"/>
    <w:rsid w:val="007C1E6B"/>
    <w:rsid w:val="007C2B8A"/>
    <w:rsid w:val="007C3197"/>
    <w:rsid w:val="007C651B"/>
    <w:rsid w:val="007C7B31"/>
    <w:rsid w:val="007D26A4"/>
    <w:rsid w:val="007E01FF"/>
    <w:rsid w:val="007E0BBD"/>
    <w:rsid w:val="007E0CC1"/>
    <w:rsid w:val="007E3E1D"/>
    <w:rsid w:val="007E66D2"/>
    <w:rsid w:val="007E7377"/>
    <w:rsid w:val="007F3585"/>
    <w:rsid w:val="0080688E"/>
    <w:rsid w:val="008077A0"/>
    <w:rsid w:val="0081275A"/>
    <w:rsid w:val="0081280B"/>
    <w:rsid w:val="00817404"/>
    <w:rsid w:val="00817BC9"/>
    <w:rsid w:val="008244B5"/>
    <w:rsid w:val="00830EF5"/>
    <w:rsid w:val="00831C58"/>
    <w:rsid w:val="008334DE"/>
    <w:rsid w:val="00834235"/>
    <w:rsid w:val="00840CA7"/>
    <w:rsid w:val="00843946"/>
    <w:rsid w:val="00846119"/>
    <w:rsid w:val="00851C4D"/>
    <w:rsid w:val="008535BB"/>
    <w:rsid w:val="00853B59"/>
    <w:rsid w:val="00854718"/>
    <w:rsid w:val="00861335"/>
    <w:rsid w:val="00863AD9"/>
    <w:rsid w:val="00863BA8"/>
    <w:rsid w:val="008669C0"/>
    <w:rsid w:val="00866A5D"/>
    <w:rsid w:val="00867693"/>
    <w:rsid w:val="00872366"/>
    <w:rsid w:val="00872BA6"/>
    <w:rsid w:val="008743FA"/>
    <w:rsid w:val="00874EAC"/>
    <w:rsid w:val="0087503F"/>
    <w:rsid w:val="00880AA6"/>
    <w:rsid w:val="008822FF"/>
    <w:rsid w:val="00887020"/>
    <w:rsid w:val="0089679A"/>
    <w:rsid w:val="008A2E46"/>
    <w:rsid w:val="008A7000"/>
    <w:rsid w:val="008A7A58"/>
    <w:rsid w:val="008A7E43"/>
    <w:rsid w:val="008B3ABC"/>
    <w:rsid w:val="008B4867"/>
    <w:rsid w:val="008B59F7"/>
    <w:rsid w:val="008B6136"/>
    <w:rsid w:val="008C4301"/>
    <w:rsid w:val="008C47EE"/>
    <w:rsid w:val="008C5658"/>
    <w:rsid w:val="008D107E"/>
    <w:rsid w:val="008D213F"/>
    <w:rsid w:val="008D3243"/>
    <w:rsid w:val="008D3D56"/>
    <w:rsid w:val="008D3ED9"/>
    <w:rsid w:val="008D402E"/>
    <w:rsid w:val="008D668C"/>
    <w:rsid w:val="008E1CE2"/>
    <w:rsid w:val="008E26C7"/>
    <w:rsid w:val="008F01B7"/>
    <w:rsid w:val="008F0586"/>
    <w:rsid w:val="008F165B"/>
    <w:rsid w:val="0090181A"/>
    <w:rsid w:val="00903459"/>
    <w:rsid w:val="00903861"/>
    <w:rsid w:val="00904212"/>
    <w:rsid w:val="00904AEE"/>
    <w:rsid w:val="00907530"/>
    <w:rsid w:val="00910726"/>
    <w:rsid w:val="009108F9"/>
    <w:rsid w:val="00910EC2"/>
    <w:rsid w:val="00912A19"/>
    <w:rsid w:val="0091587E"/>
    <w:rsid w:val="00915D4C"/>
    <w:rsid w:val="0092108E"/>
    <w:rsid w:val="0092262E"/>
    <w:rsid w:val="00926036"/>
    <w:rsid w:val="0092784E"/>
    <w:rsid w:val="00927E21"/>
    <w:rsid w:val="00927FB0"/>
    <w:rsid w:val="00932AF4"/>
    <w:rsid w:val="00933285"/>
    <w:rsid w:val="0093330F"/>
    <w:rsid w:val="00933892"/>
    <w:rsid w:val="00933F73"/>
    <w:rsid w:val="00935272"/>
    <w:rsid w:val="00945397"/>
    <w:rsid w:val="00947D6D"/>
    <w:rsid w:val="009523F1"/>
    <w:rsid w:val="00957B43"/>
    <w:rsid w:val="00961A50"/>
    <w:rsid w:val="00962BB4"/>
    <w:rsid w:val="00963431"/>
    <w:rsid w:val="00963F75"/>
    <w:rsid w:val="009664CF"/>
    <w:rsid w:val="00966BC4"/>
    <w:rsid w:val="00973693"/>
    <w:rsid w:val="009856D6"/>
    <w:rsid w:val="00985840"/>
    <w:rsid w:val="0098642E"/>
    <w:rsid w:val="00994D80"/>
    <w:rsid w:val="009A20AD"/>
    <w:rsid w:val="009B2810"/>
    <w:rsid w:val="009B55C3"/>
    <w:rsid w:val="009C0550"/>
    <w:rsid w:val="009C2CD3"/>
    <w:rsid w:val="009C7214"/>
    <w:rsid w:val="009D12A1"/>
    <w:rsid w:val="009D4760"/>
    <w:rsid w:val="009E1DCE"/>
    <w:rsid w:val="009E2397"/>
    <w:rsid w:val="009E2A39"/>
    <w:rsid w:val="009E2C39"/>
    <w:rsid w:val="009E63E5"/>
    <w:rsid w:val="009E6D4D"/>
    <w:rsid w:val="009E71BE"/>
    <w:rsid w:val="009F0A62"/>
    <w:rsid w:val="009F1E26"/>
    <w:rsid w:val="009F21DC"/>
    <w:rsid w:val="009F4324"/>
    <w:rsid w:val="009F705D"/>
    <w:rsid w:val="00A009E5"/>
    <w:rsid w:val="00A06F2D"/>
    <w:rsid w:val="00A10E97"/>
    <w:rsid w:val="00A12051"/>
    <w:rsid w:val="00A162F7"/>
    <w:rsid w:val="00A21F79"/>
    <w:rsid w:val="00A220D5"/>
    <w:rsid w:val="00A24540"/>
    <w:rsid w:val="00A25C80"/>
    <w:rsid w:val="00A276D9"/>
    <w:rsid w:val="00A30A7D"/>
    <w:rsid w:val="00A3623D"/>
    <w:rsid w:val="00A36428"/>
    <w:rsid w:val="00A423BE"/>
    <w:rsid w:val="00A428E1"/>
    <w:rsid w:val="00A46BE2"/>
    <w:rsid w:val="00A52395"/>
    <w:rsid w:val="00A52C6D"/>
    <w:rsid w:val="00A5385A"/>
    <w:rsid w:val="00A561FE"/>
    <w:rsid w:val="00A60376"/>
    <w:rsid w:val="00A64783"/>
    <w:rsid w:val="00A662FA"/>
    <w:rsid w:val="00A70089"/>
    <w:rsid w:val="00A80CBB"/>
    <w:rsid w:val="00A82E81"/>
    <w:rsid w:val="00A84B6C"/>
    <w:rsid w:val="00A91CA6"/>
    <w:rsid w:val="00A925F5"/>
    <w:rsid w:val="00A92FF4"/>
    <w:rsid w:val="00A934E8"/>
    <w:rsid w:val="00A94376"/>
    <w:rsid w:val="00A9466E"/>
    <w:rsid w:val="00A95B2C"/>
    <w:rsid w:val="00A95DBD"/>
    <w:rsid w:val="00A978D3"/>
    <w:rsid w:val="00AA01F1"/>
    <w:rsid w:val="00AA33BC"/>
    <w:rsid w:val="00AA40FB"/>
    <w:rsid w:val="00AA5AC4"/>
    <w:rsid w:val="00AA601E"/>
    <w:rsid w:val="00AA6060"/>
    <w:rsid w:val="00AA6B53"/>
    <w:rsid w:val="00AA7ED3"/>
    <w:rsid w:val="00AB1529"/>
    <w:rsid w:val="00AB219D"/>
    <w:rsid w:val="00AB69B1"/>
    <w:rsid w:val="00AC0AF2"/>
    <w:rsid w:val="00AC3CFC"/>
    <w:rsid w:val="00AC4ABD"/>
    <w:rsid w:val="00AC5744"/>
    <w:rsid w:val="00AD02C5"/>
    <w:rsid w:val="00AD08A0"/>
    <w:rsid w:val="00AD2896"/>
    <w:rsid w:val="00AD53A7"/>
    <w:rsid w:val="00AE10A0"/>
    <w:rsid w:val="00AE2EEF"/>
    <w:rsid w:val="00AE619C"/>
    <w:rsid w:val="00AF228B"/>
    <w:rsid w:val="00AF2AA4"/>
    <w:rsid w:val="00AF2EF9"/>
    <w:rsid w:val="00AF67EF"/>
    <w:rsid w:val="00B00C5B"/>
    <w:rsid w:val="00B040C8"/>
    <w:rsid w:val="00B044F1"/>
    <w:rsid w:val="00B04678"/>
    <w:rsid w:val="00B05190"/>
    <w:rsid w:val="00B05507"/>
    <w:rsid w:val="00B063BD"/>
    <w:rsid w:val="00B07A77"/>
    <w:rsid w:val="00B112C0"/>
    <w:rsid w:val="00B148BB"/>
    <w:rsid w:val="00B165DB"/>
    <w:rsid w:val="00B30D27"/>
    <w:rsid w:val="00B336D8"/>
    <w:rsid w:val="00B35B46"/>
    <w:rsid w:val="00B45D91"/>
    <w:rsid w:val="00B4680D"/>
    <w:rsid w:val="00B51ED3"/>
    <w:rsid w:val="00B5221A"/>
    <w:rsid w:val="00B57219"/>
    <w:rsid w:val="00B61829"/>
    <w:rsid w:val="00B664BA"/>
    <w:rsid w:val="00B748D7"/>
    <w:rsid w:val="00B767E0"/>
    <w:rsid w:val="00B777E8"/>
    <w:rsid w:val="00B77D8A"/>
    <w:rsid w:val="00B8085D"/>
    <w:rsid w:val="00B81A1D"/>
    <w:rsid w:val="00B84253"/>
    <w:rsid w:val="00B85799"/>
    <w:rsid w:val="00B87306"/>
    <w:rsid w:val="00BA67D4"/>
    <w:rsid w:val="00BB32A4"/>
    <w:rsid w:val="00BB5B07"/>
    <w:rsid w:val="00BB7944"/>
    <w:rsid w:val="00BC1A3D"/>
    <w:rsid w:val="00BC6CDA"/>
    <w:rsid w:val="00BC7E58"/>
    <w:rsid w:val="00BD137A"/>
    <w:rsid w:val="00BD4C28"/>
    <w:rsid w:val="00BE1D69"/>
    <w:rsid w:val="00BE2A7F"/>
    <w:rsid w:val="00BE37AD"/>
    <w:rsid w:val="00BE6024"/>
    <w:rsid w:val="00BF2531"/>
    <w:rsid w:val="00BF2568"/>
    <w:rsid w:val="00BF6332"/>
    <w:rsid w:val="00BF6CBD"/>
    <w:rsid w:val="00BF71CF"/>
    <w:rsid w:val="00C00499"/>
    <w:rsid w:val="00C0227A"/>
    <w:rsid w:val="00C03305"/>
    <w:rsid w:val="00C03AA8"/>
    <w:rsid w:val="00C05F4A"/>
    <w:rsid w:val="00C108E6"/>
    <w:rsid w:val="00C11381"/>
    <w:rsid w:val="00C11BC8"/>
    <w:rsid w:val="00C11DFA"/>
    <w:rsid w:val="00C1314D"/>
    <w:rsid w:val="00C14013"/>
    <w:rsid w:val="00C205C3"/>
    <w:rsid w:val="00C209F9"/>
    <w:rsid w:val="00C24395"/>
    <w:rsid w:val="00C25291"/>
    <w:rsid w:val="00C26D38"/>
    <w:rsid w:val="00C27156"/>
    <w:rsid w:val="00C32FAE"/>
    <w:rsid w:val="00C333EE"/>
    <w:rsid w:val="00C34DC6"/>
    <w:rsid w:val="00C35DF4"/>
    <w:rsid w:val="00C37E9E"/>
    <w:rsid w:val="00C436DE"/>
    <w:rsid w:val="00C45D45"/>
    <w:rsid w:val="00C4714F"/>
    <w:rsid w:val="00C473F4"/>
    <w:rsid w:val="00C47587"/>
    <w:rsid w:val="00C53337"/>
    <w:rsid w:val="00C53AB1"/>
    <w:rsid w:val="00C55342"/>
    <w:rsid w:val="00C556F0"/>
    <w:rsid w:val="00C55B5B"/>
    <w:rsid w:val="00C55D88"/>
    <w:rsid w:val="00C615EB"/>
    <w:rsid w:val="00C61B12"/>
    <w:rsid w:val="00C61D9D"/>
    <w:rsid w:val="00C62408"/>
    <w:rsid w:val="00C64435"/>
    <w:rsid w:val="00C65EC1"/>
    <w:rsid w:val="00C66CF8"/>
    <w:rsid w:val="00C66DF7"/>
    <w:rsid w:val="00C72770"/>
    <w:rsid w:val="00C734F3"/>
    <w:rsid w:val="00C7376E"/>
    <w:rsid w:val="00C7700F"/>
    <w:rsid w:val="00C772DE"/>
    <w:rsid w:val="00C7796B"/>
    <w:rsid w:val="00C82667"/>
    <w:rsid w:val="00C835A1"/>
    <w:rsid w:val="00C83DB5"/>
    <w:rsid w:val="00CB2D47"/>
    <w:rsid w:val="00CB3F96"/>
    <w:rsid w:val="00CB4E73"/>
    <w:rsid w:val="00CB5A55"/>
    <w:rsid w:val="00CB6E97"/>
    <w:rsid w:val="00CC15A0"/>
    <w:rsid w:val="00CD2250"/>
    <w:rsid w:val="00CD4EFF"/>
    <w:rsid w:val="00CE3B6F"/>
    <w:rsid w:val="00CE6A9A"/>
    <w:rsid w:val="00CE6D4E"/>
    <w:rsid w:val="00CF043C"/>
    <w:rsid w:val="00CF0FAE"/>
    <w:rsid w:val="00CF1773"/>
    <w:rsid w:val="00CF631E"/>
    <w:rsid w:val="00CF6562"/>
    <w:rsid w:val="00CF7839"/>
    <w:rsid w:val="00CF7F32"/>
    <w:rsid w:val="00D0102B"/>
    <w:rsid w:val="00D1118F"/>
    <w:rsid w:val="00D127CF"/>
    <w:rsid w:val="00D14450"/>
    <w:rsid w:val="00D22A07"/>
    <w:rsid w:val="00D262E4"/>
    <w:rsid w:val="00D2768E"/>
    <w:rsid w:val="00D309D1"/>
    <w:rsid w:val="00D3493E"/>
    <w:rsid w:val="00D35D65"/>
    <w:rsid w:val="00D37F96"/>
    <w:rsid w:val="00D42352"/>
    <w:rsid w:val="00D4238F"/>
    <w:rsid w:val="00D44858"/>
    <w:rsid w:val="00D46A55"/>
    <w:rsid w:val="00D4763D"/>
    <w:rsid w:val="00D47D96"/>
    <w:rsid w:val="00D537AA"/>
    <w:rsid w:val="00D56802"/>
    <w:rsid w:val="00D56A1E"/>
    <w:rsid w:val="00D578B9"/>
    <w:rsid w:val="00D60089"/>
    <w:rsid w:val="00D63010"/>
    <w:rsid w:val="00D66690"/>
    <w:rsid w:val="00D67EDD"/>
    <w:rsid w:val="00D7779A"/>
    <w:rsid w:val="00D8313F"/>
    <w:rsid w:val="00D840CA"/>
    <w:rsid w:val="00D84524"/>
    <w:rsid w:val="00D87F98"/>
    <w:rsid w:val="00D93764"/>
    <w:rsid w:val="00D95174"/>
    <w:rsid w:val="00D9605B"/>
    <w:rsid w:val="00D96211"/>
    <w:rsid w:val="00DA1760"/>
    <w:rsid w:val="00DA22F8"/>
    <w:rsid w:val="00DA291B"/>
    <w:rsid w:val="00DA4336"/>
    <w:rsid w:val="00DA557E"/>
    <w:rsid w:val="00DA67EA"/>
    <w:rsid w:val="00DA7EF1"/>
    <w:rsid w:val="00DB77CA"/>
    <w:rsid w:val="00DC1927"/>
    <w:rsid w:val="00DC3080"/>
    <w:rsid w:val="00DC560C"/>
    <w:rsid w:val="00DC766A"/>
    <w:rsid w:val="00DD04A9"/>
    <w:rsid w:val="00DD4624"/>
    <w:rsid w:val="00DD7DBB"/>
    <w:rsid w:val="00DE3A89"/>
    <w:rsid w:val="00DE4F56"/>
    <w:rsid w:val="00DE5A57"/>
    <w:rsid w:val="00DF02E6"/>
    <w:rsid w:val="00DF5E00"/>
    <w:rsid w:val="00DF646E"/>
    <w:rsid w:val="00DF7E79"/>
    <w:rsid w:val="00E008C5"/>
    <w:rsid w:val="00E0473A"/>
    <w:rsid w:val="00E05C21"/>
    <w:rsid w:val="00E071F9"/>
    <w:rsid w:val="00E07BF2"/>
    <w:rsid w:val="00E104C8"/>
    <w:rsid w:val="00E137C8"/>
    <w:rsid w:val="00E16BFC"/>
    <w:rsid w:val="00E24A94"/>
    <w:rsid w:val="00E2618B"/>
    <w:rsid w:val="00E30351"/>
    <w:rsid w:val="00E32BC9"/>
    <w:rsid w:val="00E400D6"/>
    <w:rsid w:val="00E414A9"/>
    <w:rsid w:val="00E44871"/>
    <w:rsid w:val="00E45489"/>
    <w:rsid w:val="00E47CE1"/>
    <w:rsid w:val="00E60738"/>
    <w:rsid w:val="00E63181"/>
    <w:rsid w:val="00E64733"/>
    <w:rsid w:val="00E66039"/>
    <w:rsid w:val="00E664D6"/>
    <w:rsid w:val="00E66D73"/>
    <w:rsid w:val="00E7214E"/>
    <w:rsid w:val="00E72755"/>
    <w:rsid w:val="00E758AD"/>
    <w:rsid w:val="00E77404"/>
    <w:rsid w:val="00E83801"/>
    <w:rsid w:val="00E840BC"/>
    <w:rsid w:val="00E935A8"/>
    <w:rsid w:val="00E9405A"/>
    <w:rsid w:val="00EB0249"/>
    <w:rsid w:val="00EB53BB"/>
    <w:rsid w:val="00EB64FB"/>
    <w:rsid w:val="00EC3CFD"/>
    <w:rsid w:val="00EC4C7E"/>
    <w:rsid w:val="00ED1388"/>
    <w:rsid w:val="00ED34A5"/>
    <w:rsid w:val="00EE460B"/>
    <w:rsid w:val="00EE5207"/>
    <w:rsid w:val="00EE645E"/>
    <w:rsid w:val="00EE7C48"/>
    <w:rsid w:val="00EE7FB2"/>
    <w:rsid w:val="00EF1BAB"/>
    <w:rsid w:val="00EF4E93"/>
    <w:rsid w:val="00F06E1B"/>
    <w:rsid w:val="00F2208B"/>
    <w:rsid w:val="00F24593"/>
    <w:rsid w:val="00F27C2F"/>
    <w:rsid w:val="00F30BA8"/>
    <w:rsid w:val="00F32E49"/>
    <w:rsid w:val="00F3509A"/>
    <w:rsid w:val="00F415AE"/>
    <w:rsid w:val="00F43241"/>
    <w:rsid w:val="00F46D82"/>
    <w:rsid w:val="00F50C18"/>
    <w:rsid w:val="00F607B0"/>
    <w:rsid w:val="00F61ACC"/>
    <w:rsid w:val="00F67FBA"/>
    <w:rsid w:val="00F718C3"/>
    <w:rsid w:val="00F76908"/>
    <w:rsid w:val="00F810D2"/>
    <w:rsid w:val="00F814CE"/>
    <w:rsid w:val="00F81FF4"/>
    <w:rsid w:val="00F83FD1"/>
    <w:rsid w:val="00F86633"/>
    <w:rsid w:val="00F914BB"/>
    <w:rsid w:val="00F946D2"/>
    <w:rsid w:val="00F9546D"/>
    <w:rsid w:val="00F97116"/>
    <w:rsid w:val="00FA0D76"/>
    <w:rsid w:val="00FA3FE3"/>
    <w:rsid w:val="00FA64EC"/>
    <w:rsid w:val="00FB371F"/>
    <w:rsid w:val="00FC4A01"/>
    <w:rsid w:val="00FC6848"/>
    <w:rsid w:val="00FD760C"/>
    <w:rsid w:val="00FD7FFA"/>
    <w:rsid w:val="00FE510D"/>
    <w:rsid w:val="00FE5A5C"/>
    <w:rsid w:val="00FE61F5"/>
    <w:rsid w:val="00FE660B"/>
    <w:rsid w:val="00FE70C1"/>
    <w:rsid w:val="00FE7186"/>
    <w:rsid w:val="00FF375A"/>
    <w:rsid w:val="00FF48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72A39"/>
  <w15:chartTrackingRefBased/>
  <w15:docId w15:val="{5E98414D-050B-4E54-A7FB-0DF61B1FA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51D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51D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51D5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D0102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MyMultiLevel">
    <w:name w:val="MyMultiLevel"/>
    <w:uiPriority w:val="99"/>
    <w:rsid w:val="00770D75"/>
    <w:pPr>
      <w:numPr>
        <w:numId w:val="1"/>
      </w:numPr>
    </w:pPr>
  </w:style>
  <w:style w:type="paragraph" w:customStyle="1" w:styleId="CMD">
    <w:name w:val="CMD"/>
    <w:basedOn w:val="Normal"/>
    <w:qFormat/>
    <w:rsid w:val="00310EBA"/>
    <w:pPr>
      <w:shd w:val="clear" w:color="auto" w:fill="000000" w:themeFill="text1"/>
    </w:pPr>
    <w:rPr>
      <w:rFonts w:ascii="Courier New" w:hAnsi="Courier New"/>
      <w:sz w:val="20"/>
    </w:rPr>
  </w:style>
  <w:style w:type="character" w:customStyle="1" w:styleId="Heading1Char">
    <w:name w:val="Heading 1 Char"/>
    <w:basedOn w:val="DefaultParagraphFont"/>
    <w:link w:val="Heading1"/>
    <w:uiPriority w:val="9"/>
    <w:rsid w:val="00351D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51D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51D50"/>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351D5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51D50"/>
    <w:rPr>
      <w:color w:val="0000FF"/>
      <w:u w:val="single"/>
    </w:rPr>
  </w:style>
  <w:style w:type="character" w:styleId="FollowedHyperlink">
    <w:name w:val="FollowedHyperlink"/>
    <w:basedOn w:val="DefaultParagraphFont"/>
    <w:uiPriority w:val="99"/>
    <w:semiHidden/>
    <w:unhideWhenUsed/>
    <w:rsid w:val="00351D50"/>
    <w:rPr>
      <w:color w:val="800080"/>
      <w:u w:val="single"/>
    </w:rPr>
  </w:style>
  <w:style w:type="character" w:styleId="Strong">
    <w:name w:val="Strong"/>
    <w:basedOn w:val="DefaultParagraphFont"/>
    <w:uiPriority w:val="22"/>
    <w:qFormat/>
    <w:rsid w:val="00351D50"/>
    <w:rPr>
      <w:b/>
      <w:bCs/>
    </w:rPr>
  </w:style>
  <w:style w:type="paragraph" w:styleId="HTMLPreformatted">
    <w:name w:val="HTML Preformatted"/>
    <w:basedOn w:val="Normal"/>
    <w:link w:val="HTMLPreformattedChar"/>
    <w:uiPriority w:val="99"/>
    <w:semiHidden/>
    <w:unhideWhenUsed/>
    <w:rsid w:val="0035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51D50"/>
    <w:rPr>
      <w:rFonts w:ascii="Courier New" w:eastAsia="Times New Roman" w:hAnsi="Courier New" w:cs="Courier New"/>
      <w:sz w:val="20"/>
      <w:szCs w:val="20"/>
    </w:rPr>
  </w:style>
  <w:style w:type="character" w:styleId="HTMLCode">
    <w:name w:val="HTML Code"/>
    <w:basedOn w:val="DefaultParagraphFont"/>
    <w:uiPriority w:val="99"/>
    <w:semiHidden/>
    <w:unhideWhenUsed/>
    <w:rsid w:val="00351D50"/>
    <w:rPr>
      <w:rFonts w:ascii="Courier New" w:eastAsia="Times New Roman" w:hAnsi="Courier New" w:cs="Courier New"/>
      <w:sz w:val="20"/>
      <w:szCs w:val="20"/>
    </w:rPr>
  </w:style>
  <w:style w:type="character" w:styleId="Emphasis">
    <w:name w:val="Emphasis"/>
    <w:basedOn w:val="DefaultParagraphFont"/>
    <w:uiPriority w:val="20"/>
    <w:qFormat/>
    <w:rsid w:val="00351D50"/>
    <w:rPr>
      <w:i/>
      <w:iCs/>
    </w:rPr>
  </w:style>
  <w:style w:type="character" w:customStyle="1" w:styleId="Heading4Char">
    <w:name w:val="Heading 4 Char"/>
    <w:basedOn w:val="DefaultParagraphFont"/>
    <w:link w:val="Heading4"/>
    <w:uiPriority w:val="9"/>
    <w:rsid w:val="00D0102B"/>
    <w:rPr>
      <w:rFonts w:ascii="Times New Roman" w:eastAsia="Times New Roman" w:hAnsi="Times New Roman" w:cs="Times New Roman"/>
      <w:b/>
      <w:bCs/>
      <w:sz w:val="24"/>
      <w:szCs w:val="24"/>
    </w:rPr>
  </w:style>
  <w:style w:type="paragraph" w:customStyle="1" w:styleId="msonormal0">
    <w:name w:val="msonormal"/>
    <w:basedOn w:val="Normal"/>
    <w:rsid w:val="00D0102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46B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6BE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7536012">
      <w:bodyDiv w:val="1"/>
      <w:marLeft w:val="0"/>
      <w:marRight w:val="0"/>
      <w:marTop w:val="0"/>
      <w:marBottom w:val="0"/>
      <w:divBdr>
        <w:top w:val="none" w:sz="0" w:space="0" w:color="auto"/>
        <w:left w:val="none" w:sz="0" w:space="0" w:color="auto"/>
        <w:bottom w:val="none" w:sz="0" w:space="0" w:color="auto"/>
        <w:right w:val="none" w:sz="0" w:space="0" w:color="auto"/>
      </w:divBdr>
      <w:divsChild>
        <w:div w:id="181407364">
          <w:blockQuote w:val="1"/>
          <w:marLeft w:val="720"/>
          <w:marRight w:val="720"/>
          <w:marTop w:val="100"/>
          <w:marBottom w:val="100"/>
          <w:divBdr>
            <w:top w:val="none" w:sz="0" w:space="0" w:color="auto"/>
            <w:left w:val="none" w:sz="0" w:space="0" w:color="auto"/>
            <w:bottom w:val="none" w:sz="0" w:space="0" w:color="auto"/>
            <w:right w:val="none" w:sz="0" w:space="0" w:color="auto"/>
          </w:divBdr>
        </w:div>
        <w:div w:id="187021434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0125015">
          <w:blockQuote w:val="1"/>
          <w:marLeft w:val="720"/>
          <w:marRight w:val="720"/>
          <w:marTop w:val="100"/>
          <w:marBottom w:val="100"/>
          <w:divBdr>
            <w:top w:val="none" w:sz="0" w:space="0" w:color="auto"/>
            <w:left w:val="none" w:sz="0" w:space="0" w:color="auto"/>
            <w:bottom w:val="none" w:sz="0" w:space="0" w:color="auto"/>
            <w:right w:val="none" w:sz="0" w:space="0" w:color="auto"/>
          </w:divBdr>
        </w:div>
        <w:div w:id="846678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1549478">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969478">
          <w:blockQuote w:val="1"/>
          <w:marLeft w:val="720"/>
          <w:marRight w:val="720"/>
          <w:marTop w:val="100"/>
          <w:marBottom w:val="100"/>
          <w:divBdr>
            <w:top w:val="none" w:sz="0" w:space="0" w:color="auto"/>
            <w:left w:val="none" w:sz="0" w:space="0" w:color="auto"/>
            <w:bottom w:val="none" w:sz="0" w:space="0" w:color="auto"/>
            <w:right w:val="none" w:sz="0" w:space="0" w:color="auto"/>
          </w:divBdr>
        </w:div>
        <w:div w:id="769931002">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73021">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713100">
          <w:blockQuote w:val="1"/>
          <w:marLeft w:val="720"/>
          <w:marRight w:val="720"/>
          <w:marTop w:val="100"/>
          <w:marBottom w:val="100"/>
          <w:divBdr>
            <w:top w:val="none" w:sz="0" w:space="0" w:color="auto"/>
            <w:left w:val="none" w:sz="0" w:space="0" w:color="auto"/>
            <w:bottom w:val="none" w:sz="0" w:space="0" w:color="auto"/>
            <w:right w:val="none" w:sz="0" w:space="0" w:color="auto"/>
          </w:divBdr>
        </w:div>
        <w:div w:id="1713918762">
          <w:blockQuote w:val="1"/>
          <w:marLeft w:val="720"/>
          <w:marRight w:val="720"/>
          <w:marTop w:val="100"/>
          <w:marBottom w:val="100"/>
          <w:divBdr>
            <w:top w:val="none" w:sz="0" w:space="0" w:color="auto"/>
            <w:left w:val="none" w:sz="0" w:space="0" w:color="auto"/>
            <w:bottom w:val="none" w:sz="0" w:space="0" w:color="auto"/>
            <w:right w:val="none" w:sz="0" w:space="0" w:color="auto"/>
          </w:divBdr>
        </w:div>
        <w:div w:id="476920200">
          <w:blockQuote w:val="1"/>
          <w:marLeft w:val="720"/>
          <w:marRight w:val="720"/>
          <w:marTop w:val="100"/>
          <w:marBottom w:val="100"/>
          <w:divBdr>
            <w:top w:val="none" w:sz="0" w:space="0" w:color="auto"/>
            <w:left w:val="none" w:sz="0" w:space="0" w:color="auto"/>
            <w:bottom w:val="none" w:sz="0" w:space="0" w:color="auto"/>
            <w:right w:val="none" w:sz="0" w:space="0" w:color="auto"/>
          </w:divBdr>
        </w:div>
        <w:div w:id="88701583">
          <w:blockQuote w:val="1"/>
          <w:marLeft w:val="720"/>
          <w:marRight w:val="720"/>
          <w:marTop w:val="100"/>
          <w:marBottom w:val="100"/>
          <w:divBdr>
            <w:top w:val="none" w:sz="0" w:space="0" w:color="auto"/>
            <w:left w:val="none" w:sz="0" w:space="0" w:color="auto"/>
            <w:bottom w:val="none" w:sz="0" w:space="0" w:color="auto"/>
            <w:right w:val="none" w:sz="0" w:space="0" w:color="auto"/>
          </w:divBdr>
        </w:div>
        <w:div w:id="1992640358">
          <w:blockQuote w:val="1"/>
          <w:marLeft w:val="720"/>
          <w:marRight w:val="720"/>
          <w:marTop w:val="100"/>
          <w:marBottom w:val="100"/>
          <w:divBdr>
            <w:top w:val="none" w:sz="0" w:space="0" w:color="auto"/>
            <w:left w:val="none" w:sz="0" w:space="0" w:color="auto"/>
            <w:bottom w:val="none" w:sz="0" w:space="0" w:color="auto"/>
            <w:right w:val="none" w:sz="0" w:space="0" w:color="auto"/>
          </w:divBdr>
        </w:div>
        <w:div w:id="702287657">
          <w:blockQuote w:val="1"/>
          <w:marLeft w:val="720"/>
          <w:marRight w:val="720"/>
          <w:marTop w:val="100"/>
          <w:marBottom w:val="100"/>
          <w:divBdr>
            <w:top w:val="none" w:sz="0" w:space="0" w:color="auto"/>
            <w:left w:val="none" w:sz="0" w:space="0" w:color="auto"/>
            <w:bottom w:val="none" w:sz="0" w:space="0" w:color="auto"/>
            <w:right w:val="none" w:sz="0" w:space="0" w:color="auto"/>
          </w:divBdr>
        </w:div>
        <w:div w:id="585304797">
          <w:blockQuote w:val="1"/>
          <w:marLeft w:val="720"/>
          <w:marRight w:val="720"/>
          <w:marTop w:val="100"/>
          <w:marBottom w:val="100"/>
          <w:divBdr>
            <w:top w:val="none" w:sz="0" w:space="0" w:color="auto"/>
            <w:left w:val="none" w:sz="0" w:space="0" w:color="auto"/>
            <w:bottom w:val="none" w:sz="0" w:space="0" w:color="auto"/>
            <w:right w:val="none" w:sz="0" w:space="0" w:color="auto"/>
          </w:divBdr>
        </w:div>
        <w:div w:id="1047072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910806">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219917">
          <w:blockQuote w:val="1"/>
          <w:marLeft w:val="720"/>
          <w:marRight w:val="720"/>
          <w:marTop w:val="100"/>
          <w:marBottom w:val="100"/>
          <w:divBdr>
            <w:top w:val="none" w:sz="0" w:space="0" w:color="auto"/>
            <w:left w:val="none" w:sz="0" w:space="0" w:color="auto"/>
            <w:bottom w:val="none" w:sz="0" w:space="0" w:color="auto"/>
            <w:right w:val="none" w:sz="0" w:space="0" w:color="auto"/>
          </w:divBdr>
        </w:div>
        <w:div w:id="1099079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630906">
          <w:blockQuote w:val="1"/>
          <w:marLeft w:val="720"/>
          <w:marRight w:val="720"/>
          <w:marTop w:val="100"/>
          <w:marBottom w:val="100"/>
          <w:divBdr>
            <w:top w:val="none" w:sz="0" w:space="0" w:color="auto"/>
            <w:left w:val="none" w:sz="0" w:space="0" w:color="auto"/>
            <w:bottom w:val="none" w:sz="0" w:space="0" w:color="auto"/>
            <w:right w:val="none" w:sz="0" w:space="0" w:color="auto"/>
          </w:divBdr>
        </w:div>
        <w:div w:id="11288182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2479788">
          <w:blockQuote w:val="1"/>
          <w:marLeft w:val="720"/>
          <w:marRight w:val="720"/>
          <w:marTop w:val="100"/>
          <w:marBottom w:val="100"/>
          <w:divBdr>
            <w:top w:val="none" w:sz="0" w:space="0" w:color="auto"/>
            <w:left w:val="none" w:sz="0" w:space="0" w:color="auto"/>
            <w:bottom w:val="none" w:sz="0" w:space="0" w:color="auto"/>
            <w:right w:val="none" w:sz="0" w:space="0" w:color="auto"/>
          </w:divBdr>
        </w:div>
        <w:div w:id="745735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785989">
      <w:bodyDiv w:val="1"/>
      <w:marLeft w:val="0"/>
      <w:marRight w:val="0"/>
      <w:marTop w:val="0"/>
      <w:marBottom w:val="0"/>
      <w:divBdr>
        <w:top w:val="none" w:sz="0" w:space="0" w:color="auto"/>
        <w:left w:val="none" w:sz="0" w:space="0" w:color="auto"/>
        <w:bottom w:val="none" w:sz="0" w:space="0" w:color="auto"/>
        <w:right w:val="none" w:sz="0" w:space="0" w:color="auto"/>
      </w:divBdr>
      <w:divsChild>
        <w:div w:id="77020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11594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8304709">
          <w:blockQuote w:val="1"/>
          <w:marLeft w:val="720"/>
          <w:marRight w:val="720"/>
          <w:marTop w:val="100"/>
          <w:marBottom w:val="100"/>
          <w:divBdr>
            <w:top w:val="none" w:sz="0" w:space="0" w:color="auto"/>
            <w:left w:val="none" w:sz="0" w:space="0" w:color="auto"/>
            <w:bottom w:val="none" w:sz="0" w:space="0" w:color="auto"/>
            <w:right w:val="none" w:sz="0" w:space="0" w:color="auto"/>
          </w:divBdr>
        </w:div>
        <w:div w:id="690035007">
          <w:blockQuote w:val="1"/>
          <w:marLeft w:val="720"/>
          <w:marRight w:val="720"/>
          <w:marTop w:val="100"/>
          <w:marBottom w:val="100"/>
          <w:divBdr>
            <w:top w:val="none" w:sz="0" w:space="0" w:color="auto"/>
            <w:left w:val="none" w:sz="0" w:space="0" w:color="auto"/>
            <w:bottom w:val="none" w:sz="0" w:space="0" w:color="auto"/>
            <w:right w:val="none" w:sz="0" w:space="0" w:color="auto"/>
          </w:divBdr>
        </w:div>
        <w:div w:id="369842299">
          <w:blockQuote w:val="1"/>
          <w:marLeft w:val="720"/>
          <w:marRight w:val="720"/>
          <w:marTop w:val="100"/>
          <w:marBottom w:val="100"/>
          <w:divBdr>
            <w:top w:val="none" w:sz="0" w:space="0" w:color="auto"/>
            <w:left w:val="none" w:sz="0" w:space="0" w:color="auto"/>
            <w:bottom w:val="none" w:sz="0" w:space="0" w:color="auto"/>
            <w:right w:val="none" w:sz="0" w:space="0" w:color="auto"/>
          </w:divBdr>
        </w:div>
        <w:div w:id="1598059534">
          <w:blockQuote w:val="1"/>
          <w:marLeft w:val="720"/>
          <w:marRight w:val="720"/>
          <w:marTop w:val="100"/>
          <w:marBottom w:val="100"/>
          <w:divBdr>
            <w:top w:val="none" w:sz="0" w:space="0" w:color="auto"/>
            <w:left w:val="none" w:sz="0" w:space="0" w:color="auto"/>
            <w:bottom w:val="none" w:sz="0" w:space="0" w:color="auto"/>
            <w:right w:val="none" w:sz="0" w:space="0" w:color="auto"/>
          </w:divBdr>
        </w:div>
        <w:div w:id="488595061">
          <w:blockQuote w:val="1"/>
          <w:marLeft w:val="720"/>
          <w:marRight w:val="720"/>
          <w:marTop w:val="100"/>
          <w:marBottom w:val="100"/>
          <w:divBdr>
            <w:top w:val="none" w:sz="0" w:space="0" w:color="auto"/>
            <w:left w:val="none" w:sz="0" w:space="0" w:color="auto"/>
            <w:bottom w:val="none" w:sz="0" w:space="0" w:color="auto"/>
            <w:right w:val="none" w:sz="0" w:space="0" w:color="auto"/>
          </w:divBdr>
        </w:div>
        <w:div w:id="152424924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9920703">
          <w:blockQuote w:val="1"/>
          <w:marLeft w:val="720"/>
          <w:marRight w:val="720"/>
          <w:marTop w:val="100"/>
          <w:marBottom w:val="100"/>
          <w:divBdr>
            <w:top w:val="none" w:sz="0" w:space="0" w:color="auto"/>
            <w:left w:val="none" w:sz="0" w:space="0" w:color="auto"/>
            <w:bottom w:val="none" w:sz="0" w:space="0" w:color="auto"/>
            <w:right w:val="none" w:sz="0" w:space="0" w:color="auto"/>
          </w:divBdr>
        </w:div>
        <w:div w:id="425001249">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0052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831542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6205522">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827967">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346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0773831">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2154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1605641">
          <w:blockQuote w:val="1"/>
          <w:marLeft w:val="720"/>
          <w:marRight w:val="720"/>
          <w:marTop w:val="100"/>
          <w:marBottom w:val="100"/>
          <w:divBdr>
            <w:top w:val="none" w:sz="0" w:space="0" w:color="auto"/>
            <w:left w:val="none" w:sz="0" w:space="0" w:color="auto"/>
            <w:bottom w:val="none" w:sz="0" w:space="0" w:color="auto"/>
            <w:right w:val="none" w:sz="0" w:space="0" w:color="auto"/>
          </w:divBdr>
        </w:div>
        <w:div w:id="1403528953">
          <w:blockQuote w:val="1"/>
          <w:marLeft w:val="720"/>
          <w:marRight w:val="720"/>
          <w:marTop w:val="100"/>
          <w:marBottom w:val="100"/>
          <w:divBdr>
            <w:top w:val="none" w:sz="0" w:space="0" w:color="auto"/>
            <w:left w:val="none" w:sz="0" w:space="0" w:color="auto"/>
            <w:bottom w:val="none" w:sz="0" w:space="0" w:color="auto"/>
            <w:right w:val="none" w:sz="0" w:space="0" w:color="auto"/>
          </w:divBdr>
        </w:div>
        <w:div w:id="1648823950">
          <w:blockQuote w:val="1"/>
          <w:marLeft w:val="720"/>
          <w:marRight w:val="720"/>
          <w:marTop w:val="100"/>
          <w:marBottom w:val="100"/>
          <w:divBdr>
            <w:top w:val="none" w:sz="0" w:space="0" w:color="auto"/>
            <w:left w:val="none" w:sz="0" w:space="0" w:color="auto"/>
            <w:bottom w:val="none" w:sz="0" w:space="0" w:color="auto"/>
            <w:right w:val="none" w:sz="0" w:space="0" w:color="auto"/>
          </w:divBdr>
        </w:div>
        <w:div w:id="1571189999">
          <w:blockQuote w:val="1"/>
          <w:marLeft w:val="720"/>
          <w:marRight w:val="720"/>
          <w:marTop w:val="100"/>
          <w:marBottom w:val="100"/>
          <w:divBdr>
            <w:top w:val="none" w:sz="0" w:space="0" w:color="auto"/>
            <w:left w:val="none" w:sz="0" w:space="0" w:color="auto"/>
            <w:bottom w:val="none" w:sz="0" w:space="0" w:color="auto"/>
            <w:right w:val="none" w:sz="0" w:space="0" w:color="auto"/>
          </w:divBdr>
        </w:div>
        <w:div w:id="477966389">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966425">
          <w:blockQuote w:val="1"/>
          <w:marLeft w:val="720"/>
          <w:marRight w:val="720"/>
          <w:marTop w:val="100"/>
          <w:marBottom w:val="100"/>
          <w:divBdr>
            <w:top w:val="none" w:sz="0" w:space="0" w:color="auto"/>
            <w:left w:val="none" w:sz="0" w:space="0" w:color="auto"/>
            <w:bottom w:val="none" w:sz="0" w:space="0" w:color="auto"/>
            <w:right w:val="none" w:sz="0" w:space="0" w:color="auto"/>
          </w:divBdr>
        </w:div>
        <w:div w:id="4279711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6158135">
          <w:blockQuote w:val="1"/>
          <w:marLeft w:val="720"/>
          <w:marRight w:val="720"/>
          <w:marTop w:val="100"/>
          <w:marBottom w:val="100"/>
          <w:divBdr>
            <w:top w:val="none" w:sz="0" w:space="0" w:color="auto"/>
            <w:left w:val="none" w:sz="0" w:space="0" w:color="auto"/>
            <w:bottom w:val="none" w:sz="0" w:space="0" w:color="auto"/>
            <w:right w:val="none" w:sz="0" w:space="0" w:color="auto"/>
          </w:divBdr>
        </w:div>
        <w:div w:id="850679751">
          <w:blockQuote w:val="1"/>
          <w:marLeft w:val="720"/>
          <w:marRight w:val="720"/>
          <w:marTop w:val="100"/>
          <w:marBottom w:val="100"/>
          <w:divBdr>
            <w:top w:val="none" w:sz="0" w:space="0" w:color="auto"/>
            <w:left w:val="none" w:sz="0" w:space="0" w:color="auto"/>
            <w:bottom w:val="none" w:sz="0" w:space="0" w:color="auto"/>
            <w:right w:val="none" w:sz="0" w:space="0" w:color="auto"/>
          </w:divBdr>
        </w:div>
        <w:div w:id="756368482">
          <w:blockQuote w:val="1"/>
          <w:marLeft w:val="720"/>
          <w:marRight w:val="720"/>
          <w:marTop w:val="100"/>
          <w:marBottom w:val="100"/>
          <w:divBdr>
            <w:top w:val="none" w:sz="0" w:space="0" w:color="auto"/>
            <w:left w:val="none" w:sz="0" w:space="0" w:color="auto"/>
            <w:bottom w:val="none" w:sz="0" w:space="0" w:color="auto"/>
            <w:right w:val="none" w:sz="0" w:space="0" w:color="auto"/>
          </w:divBdr>
        </w:div>
        <w:div w:id="242885227">
          <w:blockQuote w:val="1"/>
          <w:marLeft w:val="720"/>
          <w:marRight w:val="720"/>
          <w:marTop w:val="100"/>
          <w:marBottom w:val="100"/>
          <w:divBdr>
            <w:top w:val="none" w:sz="0" w:space="0" w:color="auto"/>
            <w:left w:val="none" w:sz="0" w:space="0" w:color="auto"/>
            <w:bottom w:val="none" w:sz="0" w:space="0" w:color="auto"/>
            <w:right w:val="none" w:sz="0" w:space="0" w:color="auto"/>
          </w:divBdr>
        </w:div>
        <w:div w:id="51462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316761585">
          <w:blockQuote w:val="1"/>
          <w:marLeft w:val="720"/>
          <w:marRight w:val="720"/>
          <w:marTop w:val="100"/>
          <w:marBottom w:val="100"/>
          <w:divBdr>
            <w:top w:val="none" w:sz="0" w:space="0" w:color="auto"/>
            <w:left w:val="none" w:sz="0" w:space="0" w:color="auto"/>
            <w:bottom w:val="none" w:sz="0" w:space="0" w:color="auto"/>
            <w:right w:val="none" w:sz="0" w:space="0" w:color="auto"/>
          </w:divBdr>
        </w:div>
        <w:div w:id="281498519">
          <w:blockQuote w:val="1"/>
          <w:marLeft w:val="720"/>
          <w:marRight w:val="720"/>
          <w:marTop w:val="100"/>
          <w:marBottom w:val="100"/>
          <w:divBdr>
            <w:top w:val="none" w:sz="0" w:space="0" w:color="auto"/>
            <w:left w:val="none" w:sz="0" w:space="0" w:color="auto"/>
            <w:bottom w:val="none" w:sz="0" w:space="0" w:color="auto"/>
            <w:right w:val="none" w:sz="0" w:space="0" w:color="auto"/>
          </w:divBdr>
        </w:div>
        <w:div w:id="846945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962006">
          <w:blockQuote w:val="1"/>
          <w:marLeft w:val="720"/>
          <w:marRight w:val="720"/>
          <w:marTop w:val="100"/>
          <w:marBottom w:val="100"/>
          <w:divBdr>
            <w:top w:val="none" w:sz="0" w:space="0" w:color="auto"/>
            <w:left w:val="none" w:sz="0" w:space="0" w:color="auto"/>
            <w:bottom w:val="none" w:sz="0" w:space="0" w:color="auto"/>
            <w:right w:val="none" w:sz="0" w:space="0" w:color="auto"/>
          </w:divBdr>
        </w:div>
        <w:div w:id="450827859">
          <w:blockQuote w:val="1"/>
          <w:marLeft w:val="720"/>
          <w:marRight w:val="720"/>
          <w:marTop w:val="100"/>
          <w:marBottom w:val="100"/>
          <w:divBdr>
            <w:top w:val="none" w:sz="0" w:space="0" w:color="auto"/>
            <w:left w:val="none" w:sz="0" w:space="0" w:color="auto"/>
            <w:bottom w:val="none" w:sz="0" w:space="0" w:color="auto"/>
            <w:right w:val="none" w:sz="0" w:space="0" w:color="auto"/>
          </w:divBdr>
        </w:div>
        <w:div w:id="33583827">
          <w:blockQuote w:val="1"/>
          <w:marLeft w:val="720"/>
          <w:marRight w:val="720"/>
          <w:marTop w:val="100"/>
          <w:marBottom w:val="100"/>
          <w:divBdr>
            <w:top w:val="none" w:sz="0" w:space="0" w:color="auto"/>
            <w:left w:val="none" w:sz="0" w:space="0" w:color="auto"/>
            <w:bottom w:val="none" w:sz="0" w:space="0" w:color="auto"/>
            <w:right w:val="none" w:sz="0" w:space="0" w:color="auto"/>
          </w:divBdr>
        </w:div>
        <w:div w:id="765460878">
          <w:blockQuote w:val="1"/>
          <w:marLeft w:val="720"/>
          <w:marRight w:val="720"/>
          <w:marTop w:val="100"/>
          <w:marBottom w:val="100"/>
          <w:divBdr>
            <w:top w:val="none" w:sz="0" w:space="0" w:color="auto"/>
            <w:left w:val="none" w:sz="0" w:space="0" w:color="auto"/>
            <w:bottom w:val="none" w:sz="0" w:space="0" w:color="auto"/>
            <w:right w:val="none" w:sz="0" w:space="0" w:color="auto"/>
          </w:divBdr>
        </w:div>
        <w:div w:id="9407186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ADesprets/bluemix-labs/blob/master/Lab%20API%20-%20Manage%20your%20APIs%20with%20API%20Connect/images/manager-analytics-dashboards.png" TargetMode="External"/><Relationship Id="rId21" Type="http://schemas.openxmlformats.org/officeDocument/2006/relationships/hyperlink" Target="https://github.com/ADesprets/bluemix-labs/blob/master/Lab%20API%20-%20Manage%20your%20APIs%20with%20API%20Connect/images/diagram_product_lifecycle.jpg" TargetMode="External"/><Relationship Id="rId42" Type="http://schemas.openxmlformats.org/officeDocument/2006/relationships/image" Target="media/image19.png"/><Relationship Id="rId63" Type="http://schemas.openxmlformats.org/officeDocument/2006/relationships/hyperlink" Target="https://github.com/ADesprets/bluemix-labs/blob/master/Lab%20API%20-%20Manage%20your%20APIs%20with%20API%20Connect/images/troubleshoot-wrong-uri-3.png" TargetMode="External"/><Relationship Id="rId84" Type="http://schemas.openxmlformats.org/officeDocument/2006/relationships/image" Target="media/image40.png"/><Relationship Id="rId138" Type="http://schemas.openxmlformats.org/officeDocument/2006/relationships/image" Target="media/image67.png"/><Relationship Id="rId159" Type="http://schemas.openxmlformats.org/officeDocument/2006/relationships/hyperlink" Target="https://github.com/ADesprets/bluemix-labs/blob/master/Lab%20API%20-%20Manage%20your%20APIs%20with%20API%20Connect/images/manager-BA-Security-definition.png" TargetMode="External"/><Relationship Id="rId170" Type="http://schemas.openxmlformats.org/officeDocument/2006/relationships/hyperlink" Target="https://github.com/ADesprets/bluemix-labs/blob/master/Lab%20API%20-%20Manage%20your%20APIs%20with%20API%20Connect/images/OAuth-native-summary.png" TargetMode="External"/><Relationship Id="rId191" Type="http://schemas.openxmlformats.org/officeDocument/2006/relationships/hyperlink" Target="https://github.com/ADesprets/bluemix-labs/blob/master/Lab%20API%20-%20Manage%20your%20APIs%20with%20API%20Connect/images/ropc-secure-API-sec-def.png" TargetMode="External"/><Relationship Id="rId205" Type="http://schemas.openxmlformats.org/officeDocument/2006/relationships/hyperlink" Target="https://github.com/ADesprets/bluemix-labs/blob/master/Lab%20API%20-%20Manage%20your%20APIs%20with%20API%20Connect/images/test-ropc-21.png" TargetMode="External"/><Relationship Id="rId226" Type="http://schemas.openxmlformats.org/officeDocument/2006/relationships/image" Target="media/image108.png"/><Relationship Id="rId247" Type="http://schemas.openxmlformats.org/officeDocument/2006/relationships/hyperlink" Target="https://github.com/ADesprets/bluemix-labs/blob/master/Lab%20API%20-%20Manage%20your%20APIs%20with%20API%20Connect/images/third-oauth-sandbox-associate-edit.png" TargetMode="External"/><Relationship Id="rId107" Type="http://schemas.openxmlformats.org/officeDocument/2006/relationships/hyperlink" Target="https://github.com/ADesprets/bluemix-labs/blob/master/Lab%20API%20-%20Manage%20your%20APIs%20with%20API%20Connect/images/portal-testsend.png" TargetMode="External"/><Relationship Id="rId11" Type="http://schemas.openxmlformats.org/officeDocument/2006/relationships/hyperlink" Target="https://github.com/ADesprets/bluemix-labs/blob/master/Lab%20API%20-%20Manage%20your%20APIs%20with%20API%20Connect/images/V2018OVADeploymentCommunications.png" TargetMode="External"/><Relationship Id="rId32" Type="http://schemas.openxmlformats.org/officeDocument/2006/relationships/image" Target="media/image14.png"/><Relationship Id="rId53" Type="http://schemas.openxmlformats.org/officeDocument/2006/relationships/hyperlink" Target="https://github.com/ADesprets/bluemix-labs/blob/master/Lab%20API%20-%20Manage%20your%20APIs%20with%20API%20Connect/images/designer-quote-api-properties.png" TargetMode="External"/><Relationship Id="rId74" Type="http://schemas.openxmlformats.org/officeDocument/2006/relationships/image" Target="media/image35.png"/><Relationship Id="rId128" Type="http://schemas.openxmlformats.org/officeDocument/2006/relationships/image" Target="media/image62.png"/><Relationship Id="rId149" Type="http://schemas.openxmlformats.org/officeDocument/2006/relationships/hyperlink" Target="https://github.com/ADesprets/bluemix-labs/blob/master/Lab%20API%20-%20Manage%20your%20APIs%20with%20API%20Connect/images/API-FakeURLUserRegistry-Assembly.png" TargetMode="External"/><Relationship Id="rId5" Type="http://schemas.openxmlformats.org/officeDocument/2006/relationships/hyperlink" Target="https://github.com/ADesprets/bluemix-labs/blob/master/Lab%20API%20-%20Manage%20your%20APIs%20with%20API%20Connect/images/apic_banner-mini.png" TargetMode="External"/><Relationship Id="rId95" Type="http://schemas.openxmlformats.org/officeDocument/2006/relationships/hyperlink" Target="https://github.com/ADesprets/bluemix-labs/blob/master/Lab%20API%20-%20Manage%20your%20APIs%20with%20API%20Connect/images/portal_createAcount.png" TargetMode="External"/><Relationship Id="rId160" Type="http://schemas.openxmlformats.org/officeDocument/2006/relationships/image" Target="media/image78.png"/><Relationship Id="rId181" Type="http://schemas.openxmlformats.org/officeDocument/2006/relationships/hyperlink" Target="https://github.com/ADesprets/bluemix-labs/blob/master/Lab%20API%20-%20Manage%20your%20APIs%20with%20API%20Connect/images/native-edit-oidc.png" TargetMode="External"/><Relationship Id="rId216" Type="http://schemas.openxmlformats.org/officeDocument/2006/relationships/image" Target="media/image103.png"/><Relationship Id="rId237" Type="http://schemas.openxmlformats.org/officeDocument/2006/relationships/hyperlink" Target="https://github.com/ADesprets/bluemix-labs/blob/master/Lab%20API%20-%20Manage%20your%20APIs%20with%20API%20Connect/images/test-application-22.png" TargetMode="External"/><Relationship Id="rId22" Type="http://schemas.openxmlformats.org/officeDocument/2006/relationships/image" Target="media/image9.jpeg"/><Relationship Id="rId43" Type="http://schemas.openxmlformats.org/officeDocument/2006/relationships/hyperlink" Target="https://github.com/ADesprets/bluemix-labs/blob/master/Lab%20API%20-%20Manage%20your%20APIs%20with%20API%20Connect/images/designer-select-openapi-file.png" TargetMode="External"/><Relationship Id="rId64" Type="http://schemas.openxmlformats.org/officeDocument/2006/relationships/image" Target="media/image30.png"/><Relationship Id="rId118" Type="http://schemas.openxmlformats.org/officeDocument/2006/relationships/image" Target="media/image57.png"/><Relationship Id="rId139" Type="http://schemas.openxmlformats.org/officeDocument/2006/relationships/hyperlink" Target="https://github.com/ADesprets/bluemix-labs/blob/master/Lab%20API%20-%20Manage%20your%20APIs%20with%20API%20Connect/images/designer-soap-rest-assembly.png" TargetMode="External"/><Relationship Id="rId85" Type="http://schemas.openxmlformats.org/officeDocument/2006/relationships/hyperlink" Target="https://github.com/ADesprets/bluemix-labs/blob/master/Lab%20API%20-%20Manage%20your%20APIs%20with%20API%20Connect/images/designer-quote-product-publish-done.png" TargetMode="External"/><Relationship Id="rId150" Type="http://schemas.openxmlformats.org/officeDocument/2006/relationships/image" Target="media/image73.png"/><Relationship Id="rId171" Type="http://schemas.openxmlformats.org/officeDocument/2006/relationships/hyperlink" Target="https://github.com/ADesprets/bluemix-labs/blob/master/Lab%20API%20-%20Manage%20your%20APIs%20with%20API%20Connect/images/native-edit-scopes.png" TargetMode="External"/><Relationship Id="rId192" Type="http://schemas.openxmlformats.org/officeDocument/2006/relationships/image" Target="media/image91.png"/><Relationship Id="rId206" Type="http://schemas.openxmlformats.org/officeDocument/2006/relationships/image" Target="media/image98.png"/><Relationship Id="rId227" Type="http://schemas.openxmlformats.org/officeDocument/2006/relationships/hyperlink" Target="https://github.com/ADesprets/bluemix-labs/blob/master/Lab%20API%20-%20Manage%20your%20APIs%20with%20API%20Connect/images/application-secure-API-sec-def.png" TargetMode="External"/><Relationship Id="rId248" Type="http://schemas.openxmlformats.org/officeDocument/2006/relationships/image" Target="media/image119.png"/><Relationship Id="rId12" Type="http://schemas.openxmlformats.org/officeDocument/2006/relationships/image" Target="media/image4.png"/><Relationship Id="rId33" Type="http://schemas.openxmlformats.org/officeDocument/2006/relationships/hyperlink" Target="https://github.com/ADesprets/bluemix-labs/blob/master/Lab%20API%20-%20Manage%20your%20APIs%20with%20API%20Connect/images/designer-new-connection.png" TargetMode="External"/><Relationship Id="rId108" Type="http://schemas.openxmlformats.org/officeDocument/2006/relationships/image" Target="media/image52.png"/><Relationship Id="rId129" Type="http://schemas.openxmlformats.org/officeDocument/2006/relationships/hyperlink" Target="https://github.com/ADesprets/bluemix-labs/blob/master/Lab%20API%20-%20Manage%20your%20APIs%20with%20API%20Connect/images/designer-soap-edit-load.png" TargetMode="External"/><Relationship Id="rId54" Type="http://schemas.openxmlformats.org/officeDocument/2006/relationships/image" Target="media/image25.png"/><Relationship Id="rId75" Type="http://schemas.openxmlformats.org/officeDocument/2006/relationships/hyperlink" Target="https://github.com/ADesprets/bluemix-labs/blob/master/Lab%20API%20-%20Manage%20your%20APIs%20with%20API%20Connect/images/designer-new-product-selectapi.png" TargetMode="External"/><Relationship Id="rId96" Type="http://schemas.openxmlformats.org/officeDocument/2006/relationships/image" Target="media/image46.png"/><Relationship Id="rId140" Type="http://schemas.openxmlformats.org/officeDocument/2006/relationships/image" Target="media/image68.png"/><Relationship Id="rId161" Type="http://schemas.openxmlformats.org/officeDocument/2006/relationships/hyperlink" Target="https://github.com/ADesprets/bluemix-labs/blob/master/Lab%20API%20-%20Manage%20your%20APIs%20with%20API%20Connect/images/manager-BA-Security-section.png" TargetMode="External"/><Relationship Id="rId182" Type="http://schemas.openxmlformats.org/officeDocument/2006/relationships/image" Target="media/image86.png"/><Relationship Id="rId217" Type="http://schemas.openxmlformats.org/officeDocument/2006/relationships/hyperlink" Target="https://github.com/ADesprets/bluemix-labs/blob/master/Lab%20API%20-%20Manage%20your%20APIs%20with%20API%20Connect/images/test-access-13.png" TargetMode="External"/><Relationship Id="rId6" Type="http://schemas.openxmlformats.org/officeDocument/2006/relationships/image" Target="media/image1.png"/><Relationship Id="rId238" Type="http://schemas.openxmlformats.org/officeDocument/2006/relationships/image" Target="media/image114.png"/><Relationship Id="rId23" Type="http://schemas.openxmlformats.org/officeDocument/2006/relationships/hyperlink" Target="https://github.com/ADesprets/bluemix-labs/blob/master/Lab%20API%20-%20Manage%20your%20APIs%20with%20API%20Connect/images/ProductsAPIsToBuild.png" TargetMode="External"/><Relationship Id="rId119" Type="http://schemas.openxmlformats.org/officeDocument/2006/relationships/hyperlink" Target="https://github.com/ADesprets/bluemix-labs/blob/master/Lab%20API%20-%20Manage%20your%20APIs%20with%20API%20Connect/images/manager-soap-create.png" TargetMode="External"/><Relationship Id="rId44" Type="http://schemas.openxmlformats.org/officeDocument/2006/relationships/image" Target="media/image20.png"/><Relationship Id="rId65" Type="http://schemas.openxmlformats.org/officeDocument/2006/relationships/hyperlink" Target="https://github.com/ADesprets/bluemix-labs/blob/master/Lab%20API%20-%20Manage%20your%20APIs%20with%20API%20Connect/images/troubleshoot-wrong-uri-4.png" TargetMode="External"/><Relationship Id="rId86" Type="http://schemas.openxmlformats.org/officeDocument/2006/relationships/image" Target="media/image41.png"/><Relationship Id="rId130" Type="http://schemas.openxmlformats.org/officeDocument/2006/relationships/image" Target="media/image63.png"/><Relationship Id="rId151" Type="http://schemas.openxmlformats.org/officeDocument/2006/relationships/hyperlink" Target="https://github.com/ADesprets/bluemix-labs/blob/master/Lab%20API%20-%20Manage%20your%20APIs%20with%20API%20Connect/images/cmc-create-user-registry.png" TargetMode="External"/><Relationship Id="rId172" Type="http://schemas.openxmlformats.org/officeDocument/2006/relationships/image" Target="media/image81.png"/><Relationship Id="rId193" Type="http://schemas.openxmlformats.org/officeDocument/2006/relationships/hyperlink" Target="https://github.com/ADesprets/bluemix-labs/blob/master/Lab%20API%20-%20Manage%20your%20APIs%20with%20API%20Connect/images/ropc-secure-API-sec.png" TargetMode="External"/><Relationship Id="rId207" Type="http://schemas.openxmlformats.org/officeDocument/2006/relationships/hyperlink" Target="https://github.com/ADesprets/bluemix-labs/blob/master/Lab%20API%20-%20Manage%20your%20APIs%20with%20API%20Connect/images/test-ropc-22.png" TargetMode="External"/><Relationship Id="rId228" Type="http://schemas.openxmlformats.org/officeDocument/2006/relationships/image" Target="media/image109.png"/><Relationship Id="rId249" Type="http://schemas.openxmlformats.org/officeDocument/2006/relationships/hyperlink" Target="https://github.com/ADesprets/bluemix-labs/blob/master/Lab%20API%20-%20Manage%20your%20APIs%20with%20API%20Connect/images/third-party-access-secure-API-sec-def.png" TargetMode="External"/><Relationship Id="rId13" Type="http://schemas.openxmlformats.org/officeDocument/2006/relationships/hyperlink" Target="https://github.com/ADesprets/bluemix-labs/blob/master/Lab%20API%20-%20Manage%20your%20APIs%20with%20API%20Connect/images/v2018.apic-ConceptsMap.png" TargetMode="External"/><Relationship Id="rId109" Type="http://schemas.openxmlformats.org/officeDocument/2006/relationships/hyperlink" Target="https://github.com/ADesprets/bluemix-labs/blob/master/Lab%20API%20-%20Manage%20your%20APIs%20with%20API%20Connect/images/portal-testcurl.png" TargetMode="External"/><Relationship Id="rId34" Type="http://schemas.openxmlformats.org/officeDocument/2006/relationships/image" Target="media/image15.png"/><Relationship Id="rId55" Type="http://schemas.openxmlformats.org/officeDocument/2006/relationships/hyperlink" Target="https://github.com/ADesprets/bluemix-labs/blob/master/Lab%20API%20-%20Manage%20your%20APIs%20with%20API%20Connect/images/designer-quote-api-invoke.png" TargetMode="External"/><Relationship Id="rId76" Type="http://schemas.openxmlformats.org/officeDocument/2006/relationships/image" Target="media/image36.png"/><Relationship Id="rId97" Type="http://schemas.openxmlformats.org/officeDocument/2006/relationships/hyperlink" Target="https://github.com/ADesprets/bluemix-labs/blob/master/Lab%20API%20-%20Manage%20your%20APIs%20with%20API%20Connect/images/portal_createAppButton.png" TargetMode="External"/><Relationship Id="rId120" Type="http://schemas.openxmlformats.org/officeDocument/2006/relationships/image" Target="media/image58.png"/><Relationship Id="rId141" Type="http://schemas.openxmlformats.org/officeDocument/2006/relationships/hyperlink" Target="https://github.com/ADesprets/bluemix-labs/blob/master/Lab%20API%20-%20Manage%20your%20APIs%20with%20API%20Connect/images/designer-soap-rest-map.png" TargetMode="External"/><Relationship Id="rId7" Type="http://schemas.openxmlformats.org/officeDocument/2006/relationships/hyperlink" Target="https://github.com/ADesprets/bluemix-labs/blob/master/Lab%20API%20-%20Manage%20your%20APIs%20with%20API%20Connect/images/ForresterStudy.png" TargetMode="External"/><Relationship Id="rId162" Type="http://schemas.openxmlformats.org/officeDocument/2006/relationships/image" Target="media/image79.png"/><Relationship Id="rId183" Type="http://schemas.openxmlformats.org/officeDocument/2006/relationships/hyperlink" Target="https://github.com/ADesprets/bluemix-labs/blob/master/Lab%20API%20-%20Manage%20your%20APIs%20with%20API%20Connect/images/native-edit-assembly.png" TargetMode="External"/><Relationship Id="rId218" Type="http://schemas.openxmlformats.org/officeDocument/2006/relationships/image" Target="media/image104.png"/><Relationship Id="rId239" Type="http://schemas.openxmlformats.org/officeDocument/2006/relationships/hyperlink" Target="https://github.com/ADesprets/bluemix-labs/blob/master/Lab%20API%20-%20Manage%20your%20APIs%20with%20API%20Connect/images/oauth-third-concepts.png" TargetMode="External"/><Relationship Id="rId250" Type="http://schemas.openxmlformats.org/officeDocument/2006/relationships/image" Target="media/image120.png"/><Relationship Id="rId24" Type="http://schemas.openxmlformats.org/officeDocument/2006/relationships/image" Target="media/image10.png"/><Relationship Id="rId45" Type="http://schemas.openxmlformats.org/officeDocument/2006/relationships/hyperlink" Target="https://github.com/ADesprets/bluemix-labs/blob/master/Lab%20API%20-%20Manage%20your%20APIs%20with%20API%20Connect/images/designer-specify-quote-api.png" TargetMode="External"/><Relationship Id="rId66" Type="http://schemas.openxmlformats.org/officeDocument/2006/relationships/image" Target="media/image31.png"/><Relationship Id="rId87" Type="http://schemas.openxmlformats.org/officeDocument/2006/relationships/hyperlink" Target="https://github.com/ADesprets/bluemix-labs/blob/master/Lab%20API%20-%20Manage%20your%20APIs%20with%20API%20Connect/images/designer-publish-product-remote.png" TargetMode="External"/><Relationship Id="rId110" Type="http://schemas.openxmlformats.org/officeDocument/2006/relationships/image" Target="media/image53.png"/><Relationship Id="rId131" Type="http://schemas.openxmlformats.org/officeDocument/2006/relationships/hyperlink" Target="https://github.com/ADesprets/bluemix-labs/blob/master/Lab%20API%20-%20Manage%20your%20APIs%20with%20API%20Connect/images/designer-soap-proxy-assembly.png" TargetMode="External"/><Relationship Id="rId152" Type="http://schemas.openxmlformats.org/officeDocument/2006/relationships/image" Target="media/image74.png"/><Relationship Id="rId173" Type="http://schemas.openxmlformats.org/officeDocument/2006/relationships/hyperlink" Target="https://github.com/ADesprets/bluemix-labs/blob/master/Lab%20API%20-%20Manage%20your%20APIs%20with%20API%20Connect/images/native-edit-tokens.png" TargetMode="External"/><Relationship Id="rId194" Type="http://schemas.openxmlformats.org/officeDocument/2006/relationships/image" Target="media/image92.png"/><Relationship Id="rId208" Type="http://schemas.openxmlformats.org/officeDocument/2006/relationships/image" Target="media/image99.png"/><Relationship Id="rId229" Type="http://schemas.openxmlformats.org/officeDocument/2006/relationships/hyperlink" Target="https://github.com/ADesprets/bluemix-labs/blob/master/Lab%20API%20-%20Manage%20your%20APIs%20with%20API%20Connect/images/application-secure-API-sec.png" TargetMode="External"/><Relationship Id="rId240" Type="http://schemas.openxmlformats.org/officeDocument/2006/relationships/image" Target="media/image115.png"/><Relationship Id="rId14" Type="http://schemas.openxmlformats.org/officeDocument/2006/relationships/image" Target="media/image5.png"/><Relationship Id="rId35" Type="http://schemas.openxmlformats.org/officeDocument/2006/relationships/hyperlink" Target="https://github.com/ADesprets/bluemix-labs/blob/master/Lab%20API%20-%20Manage%20your%20APIs%20with%20API%20Connect/images/designer-connect-manager.png" TargetMode="External"/><Relationship Id="rId56" Type="http://schemas.openxmlformats.org/officeDocument/2006/relationships/image" Target="media/image26.png"/><Relationship Id="rId77" Type="http://schemas.openxmlformats.org/officeDocument/2006/relationships/hyperlink" Target="https://github.com/ADesprets/bluemix-labs/blob/master/Lab%20API%20-%20Manage%20your%20APIs%20with%20API%20Connect/images/designer-new-product-plan.png" TargetMode="External"/><Relationship Id="rId100" Type="http://schemas.openxmlformats.org/officeDocument/2006/relationships/image" Target="media/image48.png"/><Relationship Id="rId8" Type="http://schemas.openxmlformats.org/officeDocument/2006/relationships/image" Target="media/image2.png"/><Relationship Id="rId98" Type="http://schemas.openxmlformats.org/officeDocument/2006/relationships/image" Target="media/image47.png"/><Relationship Id="rId121" Type="http://schemas.openxmlformats.org/officeDocument/2006/relationships/hyperlink" Target="https://github.com/ADesprets/bluemix-labs/blob/master/Lab%20API%20-%20Manage%20your%20APIs%20with%20API%20Connect/images/designer-soap-create-load.png" TargetMode="External"/><Relationship Id="rId142" Type="http://schemas.openxmlformats.org/officeDocument/2006/relationships/image" Target="media/image69.png"/><Relationship Id="rId163" Type="http://schemas.openxmlformats.org/officeDocument/2006/relationships/hyperlink" Target="https://github.com/ADesprets/bluemix-labs/blob/master/Lab%20API%20-%20Manage%20your%20APIs%20with%20API%20Connect/images/postman-ba-test.png" TargetMode="External"/><Relationship Id="rId184" Type="http://schemas.openxmlformats.org/officeDocument/2006/relationships/image" Target="media/image87.png"/><Relationship Id="rId219" Type="http://schemas.openxmlformats.org/officeDocument/2006/relationships/hyperlink" Target="https://github.com/ADesprets/bluemix-labs/blob/master/Lab%20API%20-%20Manage%20your%20APIs%20with%20API%20Connect/images/test-access-14.png" TargetMode="External"/><Relationship Id="rId230" Type="http://schemas.openxmlformats.org/officeDocument/2006/relationships/image" Target="media/image110.png"/><Relationship Id="rId251" Type="http://schemas.openxmlformats.org/officeDocument/2006/relationships/hyperlink" Target="https://github.com/ADesprets/bluemix-labs/blob/master/Lab%20API%20-%20Manage%20your%20APIs%20with%20API%20Connect/images/third-party-access-secure-API-sec.png" TargetMode="External"/><Relationship Id="rId25" Type="http://schemas.openxmlformats.org/officeDocument/2006/relationships/hyperlink" Target="https://github.com/ADesprets/bluemix-labs/blob/master/Lab%20API%20-%20Manage%20your%20APIs%20with%20API%20Connect/images/RuntimesAndBackEnd.png" TargetMode="External"/><Relationship Id="rId46" Type="http://schemas.openxmlformats.org/officeDocument/2006/relationships/image" Target="media/image21.png"/><Relationship Id="rId67" Type="http://schemas.openxmlformats.org/officeDocument/2006/relationships/hyperlink" Target="https://github.com/ADesprets/bluemix-labs/blob/master/Lab%20API%20-%20Manage%20your%20APIs%20with%20API%20Connect/images/troubleshoot-wrong-uri-5.png" TargetMode="External"/><Relationship Id="rId88" Type="http://schemas.openxmlformats.org/officeDocument/2006/relationships/image" Target="media/image42.png"/><Relationship Id="rId111" Type="http://schemas.openxmlformats.org/officeDocument/2006/relationships/hyperlink" Target="https://github.com/ADesprets/bluemix-labs/blob/master/Lab%20API%20-%20Manage%20your%20APIs%20with%20API%20Connect/images/manager-analytics.png" TargetMode="External"/><Relationship Id="rId132" Type="http://schemas.openxmlformats.org/officeDocument/2006/relationships/image" Target="media/image64.png"/><Relationship Id="rId153" Type="http://schemas.openxmlformats.org/officeDocument/2006/relationships/hyperlink" Target="https://github.com/ADesprets/bluemix-labs/blob/master/Lab%20API%20-%20Manage%20your%20APIs%20with%20API%20Connect/images/cmc-user-registry-definition.png" TargetMode="External"/><Relationship Id="rId174" Type="http://schemas.openxmlformats.org/officeDocument/2006/relationships/image" Target="media/image82.png"/><Relationship Id="rId195" Type="http://schemas.openxmlformats.org/officeDocument/2006/relationships/hyperlink" Target="https://github.com/ADesprets/bluemix-labs/blob/master/Lab%20API%20-%20Manage%20your%20APIs%20with%20API%20Connect/images/test-ropc-11.png" TargetMode="External"/><Relationship Id="rId209" Type="http://schemas.openxmlformats.org/officeDocument/2006/relationships/hyperlink" Target="https://github.com/ADesprets/bluemix-labs/blob/master/Lab%20API%20-%20Manage%20your%20APIs%20with%20API%20Connect/images/access-secure-API-sec-def.png" TargetMode="External"/><Relationship Id="rId220" Type="http://schemas.openxmlformats.org/officeDocument/2006/relationships/image" Target="media/image105.png"/><Relationship Id="rId241" Type="http://schemas.openxmlformats.org/officeDocument/2006/relationships/hyperlink" Target="https://github.com/ADesprets/bluemix-labs/blob/master/Lab%20API%20-%20Manage%20your%20APIs%20with%20API%20Connect/images/oauth-third-config.png" TargetMode="External"/><Relationship Id="rId15" Type="http://schemas.openxmlformats.org/officeDocument/2006/relationships/hyperlink" Target="https://github.com/ADesprets/bluemix-labs/blob/master/Lab%20API%20-%20Manage%20your%20APIs%20with%20API%20Connect/images/subscription.png" TargetMode="External"/><Relationship Id="rId36" Type="http://schemas.openxmlformats.org/officeDocument/2006/relationships/image" Target="media/image16.png"/><Relationship Id="rId57" Type="http://schemas.openxmlformats.org/officeDocument/2006/relationships/hyperlink" Target="https://github.com/ADesprets/bluemix-labs/blob/master/Lab%20API%20-%20Manage%20your%20APIs%20with%20API%20Connect/images/designer-run-API.png" TargetMode="External"/><Relationship Id="rId78" Type="http://schemas.openxmlformats.org/officeDocument/2006/relationships/image" Target="media/image37.png"/><Relationship Id="rId99" Type="http://schemas.openxmlformats.org/officeDocument/2006/relationships/hyperlink" Target="https://github.com/ADesprets/bluemix-labs/blob/master/Lab%20API%20-%20Manage%20your%20APIs%20with%20API%20Connect/images/portal_createAppInput.png" TargetMode="External"/><Relationship Id="rId101" Type="http://schemas.openxmlformats.org/officeDocument/2006/relationships/hyperlink" Target="https://github.com/ADesprets/bluemix-labs/blob/master/Lab%20API%20-%20Manage%20your%20APIs%20with%20API%20Connect/images/portal_createAppKeys.png" TargetMode="External"/><Relationship Id="rId122" Type="http://schemas.openxmlformats.org/officeDocument/2006/relationships/image" Target="media/image59.png"/><Relationship Id="rId143" Type="http://schemas.openxmlformats.org/officeDocument/2006/relationships/hyperlink" Target="https://github.com/ADesprets/bluemix-labs/blob/master/Lab%20API%20-%20Manage%20your%20APIs%20with%20API%20Connect/images/designer-soap-rest-test.png" TargetMode="External"/><Relationship Id="rId164" Type="http://schemas.openxmlformats.org/officeDocument/2006/relationships/image" Target="media/image80.png"/><Relationship Id="rId185" Type="http://schemas.openxmlformats.org/officeDocument/2006/relationships/hyperlink" Target="https://github.com/ADesprets/bluemix-labs/blob/master/Lab%20API%20-%20Manage%20your%20APIs%20with%20API%20Connect/images/oauth-native-manager-associate.png" TargetMode="External"/><Relationship Id="rId9" Type="http://schemas.openxmlformats.org/officeDocument/2006/relationships/hyperlink" Target="https://github.com/ADesprets/bluemix-labs/blob/master/Lab%20API%20-%20Manage%20your%20APIs%20with%20API%20Connect/images/v2018.apic-archi-on-prem.png" TargetMode="External"/><Relationship Id="rId210" Type="http://schemas.openxmlformats.org/officeDocument/2006/relationships/image" Target="media/image100.png"/><Relationship Id="rId26" Type="http://schemas.openxmlformats.org/officeDocument/2006/relationships/image" Target="media/image11.png"/><Relationship Id="rId231" Type="http://schemas.openxmlformats.org/officeDocument/2006/relationships/hyperlink" Target="https://github.com/ADesprets/bluemix-labs/blob/master/Lab%20API%20-%20Manage%20your%20APIs%20with%20API%20Connect/images/test-application-11.png" TargetMode="External"/><Relationship Id="rId252" Type="http://schemas.openxmlformats.org/officeDocument/2006/relationships/image" Target="media/image121.png"/><Relationship Id="rId47" Type="http://schemas.openxmlformats.org/officeDocument/2006/relationships/hyperlink" Target="https://github.com/ADesprets/bluemix-labs/blob/master/Lab%20API%20-%20Manage%20your%20APIs%20with%20API%20Connect/images/designer-quote-api-cors.png" TargetMode="External"/><Relationship Id="rId68" Type="http://schemas.openxmlformats.org/officeDocument/2006/relationships/image" Target="media/image32.png"/><Relationship Id="rId89" Type="http://schemas.openxmlformats.org/officeDocument/2006/relationships/hyperlink" Target="https://github.com/ADesprets/bluemix-labs/blob/master/Lab%20API%20-%20Manage%20your%20APIs%20with%20API%20Connect/images/cli_publish.png" TargetMode="External"/><Relationship Id="rId112" Type="http://schemas.openxmlformats.org/officeDocument/2006/relationships/image" Target="media/image54.png"/><Relationship Id="rId133" Type="http://schemas.openxmlformats.org/officeDocument/2006/relationships/hyperlink" Target="https://github.com/ADesprets/bluemix-labs/blob/master/Lab%20API%20-%20Manage%20your%20APIs%20with%20API%20Connect/images/designer-soap-proxy-test-allB.png" TargetMode="External"/><Relationship Id="rId154" Type="http://schemas.openxmlformats.org/officeDocument/2006/relationships/image" Target="media/image75.png"/><Relationship Id="rId175" Type="http://schemas.openxmlformats.org/officeDocument/2006/relationships/hyperlink" Target="https://github.com/ADesprets/bluemix-labs/blob/master/Lab%20API%20-%20Manage%20your%20APIs%20with%20API%20Connect/images/native-edit-token-mgmt.png" TargetMode="External"/><Relationship Id="rId196" Type="http://schemas.openxmlformats.org/officeDocument/2006/relationships/image" Target="media/image93.png"/><Relationship Id="rId200" Type="http://schemas.openxmlformats.org/officeDocument/2006/relationships/image" Target="media/image95.png"/><Relationship Id="rId16" Type="http://schemas.openxmlformats.org/officeDocument/2006/relationships/image" Target="media/image6.png"/><Relationship Id="rId221" Type="http://schemas.openxmlformats.org/officeDocument/2006/relationships/hyperlink" Target="https://github.com/ADesprets/bluemix-labs/blob/master/Lab%20API%20-%20Manage%20your%20APIs%20with%20API%20Connect/images/test-access-15.png" TargetMode="External"/><Relationship Id="rId242" Type="http://schemas.openxmlformats.org/officeDocument/2006/relationships/image" Target="media/image116.png"/><Relationship Id="rId37" Type="http://schemas.openxmlformats.org/officeDocument/2006/relationships/hyperlink" Target="https://github.com/ADesprets/bluemix-labs/blob/master/Lab%20API%20-%20Manage%20your%20APIs%20with%20API%20Connect/images/designer-first-screen.png" TargetMode="External"/><Relationship Id="rId58" Type="http://schemas.openxmlformats.org/officeDocument/2006/relationships/image" Target="media/image27.png"/><Relationship Id="rId79" Type="http://schemas.openxmlformats.org/officeDocument/2006/relationships/hyperlink" Target="https://github.com/ADesprets/bluemix-labs/blob/master/Lab%20API%20-%20Manage%20your%20APIs%20with%20API%20Connect/images/designer-new-product-visibility.png" TargetMode="External"/><Relationship Id="rId102" Type="http://schemas.openxmlformats.org/officeDocument/2006/relationships/image" Target="media/image49.png"/><Relationship Id="rId123" Type="http://schemas.openxmlformats.org/officeDocument/2006/relationships/hyperlink" Target="https://github.com/ADesprets/bluemix-labs/blob/master/Lab%20API%20-%20Manage%20your%20APIs%20with%20API%20Connect/images/designer-soap-service-load.png" TargetMode="External"/><Relationship Id="rId144" Type="http://schemas.openxmlformats.org/officeDocument/2006/relationships/image" Target="media/image70.png"/><Relationship Id="rId90" Type="http://schemas.openxmlformats.org/officeDocument/2006/relationships/image" Target="media/image43.png"/><Relationship Id="rId165" Type="http://schemas.openxmlformats.org/officeDocument/2006/relationships/hyperlink" Target="https://github.com/ADesprets/bluemix-labs/blob/master/Lab%20API%20-%20Manage%20your%20APIs%20with%20API%20Connect/images/OAuth-native-create.png" TargetMode="External"/><Relationship Id="rId186" Type="http://schemas.openxmlformats.org/officeDocument/2006/relationships/image" Target="media/image88.png"/><Relationship Id="rId211" Type="http://schemas.openxmlformats.org/officeDocument/2006/relationships/hyperlink" Target="https://github.com/ADesprets/bluemix-labs/blob/master/Lab%20API%20-%20Manage%20your%20APIs%20with%20API%20Connect/images/access-secure-API-sec.png" TargetMode="External"/><Relationship Id="rId232" Type="http://schemas.openxmlformats.org/officeDocument/2006/relationships/image" Target="media/image111.png"/><Relationship Id="rId253" Type="http://schemas.openxmlformats.org/officeDocument/2006/relationships/hyperlink" Target="https://github.com/ADesprets/bluemix-labs/blob/master/Lab%20API%20-%20Manage%20your%20APIs%20with%20API%20Connect/images/web-dev-tools.png" TargetMode="External"/><Relationship Id="rId27" Type="http://schemas.openxmlformats.org/officeDocument/2006/relationships/hyperlink" Target="https://github.com/ADesprets/bluemix-labs/blob/master/Lab%20API%20-%20Manage%20your%20APIs%20with%20API%20Connect/images/start-lte.png" TargetMode="External"/><Relationship Id="rId48" Type="http://schemas.openxmlformats.org/officeDocument/2006/relationships/image" Target="media/image22.png"/><Relationship Id="rId69" Type="http://schemas.openxmlformats.org/officeDocument/2006/relationships/hyperlink" Target="https://github.com/ADesprets/bluemix-labs/blob/master/Lab%20API%20-%20Manage%20your%20APIs%20with%20API%20Connect/images/design-add-product.png" TargetMode="External"/><Relationship Id="rId113" Type="http://schemas.openxmlformats.org/officeDocument/2006/relationships/hyperlink" Target="https://github.com/ADesprets/bluemix-labs/blob/master/Lab%20API%20-%20Manage%20your%20APIs%20with%20API%20Connect/images/manager-analytic-defaultdb.png" TargetMode="External"/><Relationship Id="rId134" Type="http://schemas.openxmlformats.org/officeDocument/2006/relationships/image" Target="media/image65.png"/><Relationship Id="rId80" Type="http://schemas.openxmlformats.org/officeDocument/2006/relationships/image" Target="media/image38.png"/><Relationship Id="rId155" Type="http://schemas.openxmlformats.org/officeDocument/2006/relationships/hyperlink" Target="https://github.com/ADesprets/bluemix-labs/blob/master/Lab%20API%20-%20Manage%20your%20APIs%20with%20API%20Connect/images/manager-user-registry-edit.png" TargetMode="External"/><Relationship Id="rId176" Type="http://schemas.openxmlformats.org/officeDocument/2006/relationships/image" Target="media/image83.png"/><Relationship Id="rId197" Type="http://schemas.openxmlformats.org/officeDocument/2006/relationships/hyperlink" Target="https://github.com/ADesprets/bluemix-labs/blob/master/Lab%20API%20-%20Manage%20your%20APIs%20with%20API%20Connect/images/test-ropc-12.png" TargetMode="External"/><Relationship Id="rId201" Type="http://schemas.openxmlformats.org/officeDocument/2006/relationships/hyperlink" Target="https://github.com/ADesprets/bluemix-labs/blob/master/Lab%20API%20-%20Manage%20your%20APIs%20with%20API%20Connect/images/test-ropc-14.png" TargetMode="External"/><Relationship Id="rId222" Type="http://schemas.openxmlformats.org/officeDocument/2006/relationships/image" Target="media/image106.png"/><Relationship Id="rId243" Type="http://schemas.openxmlformats.org/officeDocument/2006/relationships/hyperlink" Target="https://github.com/ADesprets/bluemix-labs/blob/master/Lab%20API%20-%20Manage%20your%20APIs%20with%20API%20Connect/images/oauth-third-endpoints.png" TargetMode="External"/><Relationship Id="rId17" Type="http://schemas.openxmlformats.org/officeDocument/2006/relationships/hyperlink" Target="https://github.com/ADesprets/bluemix-labs/blob/master/Lab%20API%20-%20Manage%20your%20APIs%20with%20API%20Connect/images/apic-registries.png" TargetMode="External"/><Relationship Id="rId38" Type="http://schemas.openxmlformats.org/officeDocument/2006/relationships/image" Target="media/image17.png"/><Relationship Id="rId59" Type="http://schemas.openxmlformats.org/officeDocument/2006/relationships/hyperlink" Target="https://github.com/ADesprets/bluemix-labs/blob/master/Lab%20API%20-%20Manage%20your%20APIs%20with%20API%20Connect/images/troubleshoot-wrong-uri-1.png" TargetMode="External"/><Relationship Id="rId103" Type="http://schemas.openxmlformats.org/officeDocument/2006/relationships/hyperlink" Target="https://github.com/ADesprets/bluemix-labs/blob/master/Lab%20API%20-%20Manage%20your%20APIs%20with%20API%20Connect/images/portal_quoteMgmtProd.png" TargetMode="External"/><Relationship Id="rId124" Type="http://schemas.openxmlformats.org/officeDocument/2006/relationships/image" Target="media/image60.png"/><Relationship Id="rId70" Type="http://schemas.openxmlformats.org/officeDocument/2006/relationships/image" Target="media/image33.png"/><Relationship Id="rId91" Type="http://schemas.openxmlformats.org/officeDocument/2006/relationships/hyperlink" Target="https://github.com/ADesprets/bluemix-labs/blob/master/Lab%20API%20-%20Manage%20your%20APIs%20with%20API%20Connect/images/launch-portal2018.png" TargetMode="External"/><Relationship Id="rId145" Type="http://schemas.openxmlformats.org/officeDocument/2006/relationships/hyperlink" Target="https://github.com/ADesprets/bluemix-labs/blob/master/Lab%20API%20-%20Manage%20your%20APIs%20with%20API%20Connect/images/apic-firstscreen.png" TargetMode="External"/><Relationship Id="rId166" Type="http://schemas.openxmlformats.org/officeDocument/2006/relationships/hyperlink" Target="https://github.com/ADesprets/bluemix-labs/blob/master/Lab%20API%20-%20Manage%20your%20APIs%20with%20API%20Connect/images/OAuth-native-baseinfo.png" TargetMode="External"/><Relationship Id="rId187" Type="http://schemas.openxmlformats.org/officeDocument/2006/relationships/hyperlink" Target="https://github.com/ADesprets/bluemix-labs/blob/master/Lab%20API%20-%20Manage%20your%20APIs%20with%20API%20Connect/images/oauth-native-manager-associate-edit.png" TargetMode="External"/><Relationship Id="rId1" Type="http://schemas.openxmlformats.org/officeDocument/2006/relationships/numbering" Target="numbering.xml"/><Relationship Id="rId212" Type="http://schemas.openxmlformats.org/officeDocument/2006/relationships/image" Target="media/image101.png"/><Relationship Id="rId233" Type="http://schemas.openxmlformats.org/officeDocument/2006/relationships/hyperlink" Target="https://github.com/ADesprets/bluemix-labs/blob/master/Lab%20API%20-%20Manage%20your%20APIs%20with%20API%20Connect/images/test-application-12.png" TargetMode="External"/><Relationship Id="rId254" Type="http://schemas.openxmlformats.org/officeDocument/2006/relationships/image" Target="media/image122.png"/><Relationship Id="rId28" Type="http://schemas.openxmlformats.org/officeDocument/2006/relationships/image" Target="media/image12.png"/><Relationship Id="rId49" Type="http://schemas.openxmlformats.org/officeDocument/2006/relationships/hyperlink" Target="https://github.com/ADesprets/bluemix-labs/blob/master/Lab%20API%20-%20Manage%20your%20APIs%20with%20API%20Connect/images/designer-edit-api.png" TargetMode="External"/><Relationship Id="rId114" Type="http://schemas.openxmlformats.org/officeDocument/2006/relationships/image" Target="media/image55.png"/><Relationship Id="rId60" Type="http://schemas.openxmlformats.org/officeDocument/2006/relationships/image" Target="media/image28.png"/><Relationship Id="rId81" Type="http://schemas.openxmlformats.org/officeDocument/2006/relationships/hyperlink" Target="https://github.com/ADesprets/bluemix-labs/blob/master/Lab%20API%20-%20Manage%20your%20APIs%20with%20API%20Connect/images/designer-new-product-done.png" TargetMode="External"/><Relationship Id="rId135" Type="http://schemas.openxmlformats.org/officeDocument/2006/relationships/hyperlink" Target="https://github.com/ADesprets/bluemix-labs/blob/master/Lab%20API%20-%20Manage%20your%20APIs%20with%20API%20Connect/images/designer-soap-rest-create.png" TargetMode="External"/><Relationship Id="rId156" Type="http://schemas.openxmlformats.org/officeDocument/2006/relationships/image" Target="media/image76.png"/><Relationship Id="rId177" Type="http://schemas.openxmlformats.org/officeDocument/2006/relationships/hyperlink" Target="https://github.com/ADesprets/bluemix-labs/blob/master/Lab%20API%20-%20Manage%20your%20APIs%20with%20API%20Connect/images/native-edit-introspection.png" TargetMode="External"/><Relationship Id="rId198" Type="http://schemas.openxmlformats.org/officeDocument/2006/relationships/image" Target="media/image94.png"/><Relationship Id="rId202" Type="http://schemas.openxmlformats.org/officeDocument/2006/relationships/image" Target="media/image96.png"/><Relationship Id="rId223" Type="http://schemas.openxmlformats.org/officeDocument/2006/relationships/hyperlink" Target="https://github.com/ADesprets/bluemix-labs/blob/master/Lab%20API%20-%20Manage%20your%20APIs%20with%20API%20Connect/images/test-access-31.png" TargetMode="External"/><Relationship Id="rId244" Type="http://schemas.openxmlformats.org/officeDocument/2006/relationships/image" Target="media/image117.png"/><Relationship Id="rId18" Type="http://schemas.openxmlformats.org/officeDocument/2006/relationships/image" Target="media/image7.png"/><Relationship Id="rId39" Type="http://schemas.openxmlformats.org/officeDocument/2006/relationships/hyperlink" Target="https://github.com/ADesprets/bluemix-labs/blob/master/Lab%20API%20-%20Manage%20your%20APIs%20with%20API%20Connect/images/designer-add-API.png" TargetMode="External"/><Relationship Id="rId50" Type="http://schemas.openxmlformats.org/officeDocument/2006/relationships/image" Target="media/image23.png"/><Relationship Id="rId104" Type="http://schemas.openxmlformats.org/officeDocument/2006/relationships/image" Target="media/image50.png"/><Relationship Id="rId125" Type="http://schemas.openxmlformats.org/officeDocument/2006/relationships/hyperlink" Target="https://github.com/ADesprets/bluemix-labs/blob/master/Lab%20API%20-%20Manage%20your%20APIs%20with%20API%20Connect/images/designer-soap-api-def-load.png" TargetMode="External"/><Relationship Id="rId146" Type="http://schemas.openxmlformats.org/officeDocument/2006/relationships/image" Target="media/image71.png"/><Relationship Id="rId167" Type="http://schemas.openxmlformats.org/officeDocument/2006/relationships/hyperlink" Target="https://github.com/ADesprets/bluemix-labs/blob/master/Lab%20API%20-%20Manage%20your%20APIs%20with%20API%20Connect/images/OAuth-native-grants.png" TargetMode="External"/><Relationship Id="rId188" Type="http://schemas.openxmlformats.org/officeDocument/2006/relationships/image" Target="media/image89.png"/><Relationship Id="rId71" Type="http://schemas.openxmlformats.org/officeDocument/2006/relationships/hyperlink" Target="https://github.com/ADesprets/bluemix-labs/blob/master/Lab%20API%20-%20Manage%20your%20APIs%20with%20API%20Connect/images/designer-new-product.png" TargetMode="External"/><Relationship Id="rId92" Type="http://schemas.openxmlformats.org/officeDocument/2006/relationships/image" Target="media/image44.png"/><Relationship Id="rId213" Type="http://schemas.openxmlformats.org/officeDocument/2006/relationships/hyperlink" Target="https://github.com/ADesprets/bluemix-labs/blob/master/Lab%20API%20-%20Manage%20your%20APIs%20with%20API%20Connect/images/test-access-11.png" TargetMode="External"/><Relationship Id="rId234" Type="http://schemas.openxmlformats.org/officeDocument/2006/relationships/image" Target="media/image112.png"/><Relationship Id="rId2" Type="http://schemas.openxmlformats.org/officeDocument/2006/relationships/styles" Target="styles.xml"/><Relationship Id="rId29" Type="http://schemas.openxmlformats.org/officeDocument/2006/relationships/hyperlink" Target="https://github.com/ADesprets/bluemix-labs/blob/master/Lab%20API%20-%20Manage%20your%20APIs%20with%20API%20Connect/images/designer-specify-work-dir.png" TargetMode="External"/><Relationship Id="rId255" Type="http://schemas.openxmlformats.org/officeDocument/2006/relationships/fontTable" Target="fontTable.xml"/><Relationship Id="rId40" Type="http://schemas.openxmlformats.org/officeDocument/2006/relationships/image" Target="media/image18.png"/><Relationship Id="rId115" Type="http://schemas.openxmlformats.org/officeDocument/2006/relationships/hyperlink" Target="https://github.com/ADesprets/bluemix-labs/blob/master/Lab%20API%20-%20Manage%20your%20APIs%20with%20API%20Connect/images/manager-analytics-events.png" TargetMode="External"/><Relationship Id="rId136" Type="http://schemas.openxmlformats.org/officeDocument/2006/relationships/image" Target="media/image66.png"/><Relationship Id="rId157" Type="http://schemas.openxmlformats.org/officeDocument/2006/relationships/hyperlink" Target="https://github.com/ADesprets/bluemix-labs/blob/master/Lab%20API%20-%20Manage%20your%20APIs%20with%20API%20Connect/images/manager-user-registry-select.png" TargetMode="External"/><Relationship Id="rId178" Type="http://schemas.openxmlformats.org/officeDocument/2006/relationships/image" Target="media/image84.png"/><Relationship Id="rId61" Type="http://schemas.openxmlformats.org/officeDocument/2006/relationships/hyperlink" Target="https://github.com/ADesprets/bluemix-labs/blob/master/Lab%20API%20-%20Manage%20your%20APIs%20with%20API%20Connect/images/troubleshoot-wrong-uri-2.png" TargetMode="External"/><Relationship Id="rId82" Type="http://schemas.openxmlformats.org/officeDocument/2006/relationships/image" Target="media/image39.png"/><Relationship Id="rId199" Type="http://schemas.openxmlformats.org/officeDocument/2006/relationships/hyperlink" Target="https://github.com/ADesprets/bluemix-labs/blob/master/Lab%20API%20-%20Manage%20your%20APIs%20with%20API%20Connect/images/test-ropc-13.png" TargetMode="External"/><Relationship Id="rId203" Type="http://schemas.openxmlformats.org/officeDocument/2006/relationships/hyperlink" Target="https://github.com/ADesprets/bluemix-labs/blob/master/Lab%20API%20-%20Manage%20your%20APIs%20with%20API%20Connect/images/test-ropc-15.png" TargetMode="External"/><Relationship Id="rId19" Type="http://schemas.openxmlformats.org/officeDocument/2006/relationships/hyperlink" Target="https://github.com/ADesprets/bluemix-labs/blob/master/Lab%20API%20-%20Manage%20your%20APIs%20with%20API%20Connect/images/v2018.policies.png" TargetMode="External"/><Relationship Id="rId224" Type="http://schemas.openxmlformats.org/officeDocument/2006/relationships/image" Target="media/image107.png"/><Relationship Id="rId245" Type="http://schemas.openxmlformats.org/officeDocument/2006/relationships/hyperlink" Target="https://github.com/ADesprets/bluemix-labs/blob/master/Lab%20API%20-%20Manage%20your%20APIs%20with%20API%20Connect/images/oauth-third-scopes.png" TargetMode="External"/><Relationship Id="rId30" Type="http://schemas.openxmlformats.org/officeDocument/2006/relationships/image" Target="media/image13.png"/><Relationship Id="rId105" Type="http://schemas.openxmlformats.org/officeDocument/2006/relationships/hyperlink" Target="https://github.com/ADesprets/bluemix-labs/blob/master/Lab%20API%20-%20Manage%20your%20APIs%20with%20API%20Connect/images/portal-testapi.png" TargetMode="External"/><Relationship Id="rId126" Type="http://schemas.openxmlformats.org/officeDocument/2006/relationships/image" Target="media/image61.png"/><Relationship Id="rId147" Type="http://schemas.openxmlformats.org/officeDocument/2006/relationships/hyperlink" Target="https://github.com/ADesprets/bluemix-labs/blob/master/Lab%20API%20-%20Manage%20your%20APIs%20with%20API%20Connect/images/allmodel.png" TargetMode="External"/><Relationship Id="rId168" Type="http://schemas.openxmlformats.org/officeDocument/2006/relationships/hyperlink" Target="https://github.com/ADesprets/bluemix-labs/blob/master/Lab%20API%20-%20Manage%20your%20APIs%20with%20API%20Connect/images/OAuth-native-scopes.png" TargetMode="External"/><Relationship Id="rId51" Type="http://schemas.openxmlformats.org/officeDocument/2006/relationships/hyperlink" Target="https://github.com/ADesprets/bluemix-labs/blob/master/Lab%20API%20-%20Manage%20your%20APIs%20with%20API%20Connect/images/designer-quote-api-info-part.png" TargetMode="External"/><Relationship Id="rId72" Type="http://schemas.openxmlformats.org/officeDocument/2006/relationships/image" Target="media/image34.png"/><Relationship Id="rId93" Type="http://schemas.openxmlformats.org/officeDocument/2006/relationships/hyperlink" Target="https://github.com/ADesprets/bluemix-labs/blob/master/Lab%20API%20-%20Manage%20your%20APIs%20with%20API%20Connect/images/portal_QuoteProduct.png" TargetMode="External"/><Relationship Id="rId189" Type="http://schemas.openxmlformats.org/officeDocument/2006/relationships/hyperlink" Target="https://github.com/ADesprets/bluemix-labs/blob/master/Lab%20API%20-%20Manage%20your%20APIs%20with%20API%20Connect/images/ropc-secure-API.png" TargetMode="External"/><Relationship Id="rId3" Type="http://schemas.openxmlformats.org/officeDocument/2006/relationships/settings" Target="settings.xml"/><Relationship Id="rId214" Type="http://schemas.openxmlformats.org/officeDocument/2006/relationships/image" Target="media/image102.png"/><Relationship Id="rId235" Type="http://schemas.openxmlformats.org/officeDocument/2006/relationships/hyperlink" Target="https://github.com/ADesprets/bluemix-labs/blob/master/Lab%20API%20-%20Manage%20your%20APIs%20with%20API%20Connect/images/test-application-21.png" TargetMode="External"/><Relationship Id="rId256" Type="http://schemas.microsoft.com/office/2011/relationships/people" Target="people.xml"/><Relationship Id="rId116" Type="http://schemas.openxmlformats.org/officeDocument/2006/relationships/image" Target="media/image56.png"/><Relationship Id="rId137" Type="http://schemas.openxmlformats.org/officeDocument/2006/relationships/hyperlink" Target="https://github.com/ADesprets/bluemix-labs/blob/master/Lab%20API%20-%20Manage%20your%20APIs%20with%20API%20Connect/images/designer-soap-rest-definitions.png" TargetMode="External"/><Relationship Id="rId158" Type="http://schemas.openxmlformats.org/officeDocument/2006/relationships/image" Target="media/image77.png"/><Relationship Id="rId20" Type="http://schemas.openxmlformats.org/officeDocument/2006/relationships/image" Target="media/image8.png"/><Relationship Id="rId41" Type="http://schemas.openxmlformats.org/officeDocument/2006/relationships/hyperlink" Target="https://github.com/ADesprets/bluemix-labs/blob/master/Lab%20API%20-%20Manage%20your%20APIs%20with%20API%20Connect/images/designer-select-from-existing.png" TargetMode="External"/><Relationship Id="rId62" Type="http://schemas.openxmlformats.org/officeDocument/2006/relationships/image" Target="media/image29.png"/><Relationship Id="rId83" Type="http://schemas.openxmlformats.org/officeDocument/2006/relationships/hyperlink" Target="https://github.com/ADesprets/bluemix-labs/blob/master/Lab%20API%20-%20Manage%20your%20APIs%20with%20API%20Connect/images/designer-quote-product-publish.png" TargetMode="External"/><Relationship Id="rId179" Type="http://schemas.openxmlformats.org/officeDocument/2006/relationships/hyperlink" Target="https://github.com/ADesprets/bluemix-labs/blob/master/Lab%20API%20-%20Manage%20your%20APIs%20with%20API%20Connect/images/native-edit-metadata.png" TargetMode="External"/><Relationship Id="rId190" Type="http://schemas.openxmlformats.org/officeDocument/2006/relationships/image" Target="media/image90.png"/><Relationship Id="rId204" Type="http://schemas.openxmlformats.org/officeDocument/2006/relationships/image" Target="media/image97.png"/><Relationship Id="rId225" Type="http://schemas.openxmlformats.org/officeDocument/2006/relationships/hyperlink" Target="https://github.com/ADesprets/bluemix-labs/blob/master/Lab%20API%20-%20Manage%20your%20APIs%20with%20API%20Connect/images/test-access-21.png" TargetMode="External"/><Relationship Id="rId246" Type="http://schemas.openxmlformats.org/officeDocument/2006/relationships/image" Target="media/image118.png"/><Relationship Id="rId106" Type="http://schemas.openxmlformats.org/officeDocument/2006/relationships/image" Target="media/image51.png"/><Relationship Id="rId127" Type="http://schemas.openxmlformats.org/officeDocument/2006/relationships/hyperlink" Target="https://github.com/ADesprets/bluemix-labs/blob/master/Lab%20API%20-%20Manage%20your%20APIs%20with%20API%20Connect/images/designer-soap-cors-load.png" TargetMode="External"/><Relationship Id="rId10" Type="http://schemas.openxmlformats.org/officeDocument/2006/relationships/image" Target="media/image3.png"/><Relationship Id="rId31" Type="http://schemas.openxmlformats.org/officeDocument/2006/relationships/hyperlink" Target="https://github.com/ADesprets/bluemix-labs/blob/master/Lab%20API%20-%20Manage%20your%20APIs%20with%20API%20Connect/images/designer-specify-work-dir-spec.png" TargetMode="External"/><Relationship Id="rId52" Type="http://schemas.openxmlformats.org/officeDocument/2006/relationships/image" Target="media/image24.png"/><Relationship Id="rId73" Type="http://schemas.openxmlformats.org/officeDocument/2006/relationships/hyperlink" Target="https://github.com/ADesprets/bluemix-labs/blob/master/Lab%20API%20-%20Manage%20your%20APIs%20with%20API%20Connect/images/designer-new-product-info.png" TargetMode="External"/><Relationship Id="rId94" Type="http://schemas.openxmlformats.org/officeDocument/2006/relationships/image" Target="media/image45.png"/><Relationship Id="rId148" Type="http://schemas.openxmlformats.org/officeDocument/2006/relationships/image" Target="media/image72.png"/><Relationship Id="rId169" Type="http://schemas.openxmlformats.org/officeDocument/2006/relationships/hyperlink" Target="https://github.com/ADesprets/bluemix-labs/blob/master/Lab%20API%20-%20Manage%20your%20APIs%20with%20API%20Connect/images/OAuth-native-auth.png" TargetMode="External"/><Relationship Id="rId4" Type="http://schemas.openxmlformats.org/officeDocument/2006/relationships/webSettings" Target="webSettings.xml"/><Relationship Id="rId180" Type="http://schemas.openxmlformats.org/officeDocument/2006/relationships/image" Target="media/image85.png"/><Relationship Id="rId215" Type="http://schemas.openxmlformats.org/officeDocument/2006/relationships/hyperlink" Target="https://github.com/ADesprets/bluemix-labs/blob/master/Lab%20API%20-%20Manage%20your%20APIs%20with%20API%20Connect/images/test-access-12.png" TargetMode="External"/><Relationship Id="rId236" Type="http://schemas.openxmlformats.org/officeDocument/2006/relationships/image" Target="media/image113.png"/><Relationship Id="rId2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1</Pages>
  <Words>15089</Words>
  <Characters>86008</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100896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Arnauld Desprets</dc:creator>
  <cp:keywords/>
  <dc:description/>
  <cp:lastModifiedBy>Arnauld Desprets</cp:lastModifiedBy>
  <cp:revision>7</cp:revision>
  <dcterms:created xsi:type="dcterms:W3CDTF">2017-05-18T14:57:00Z</dcterms:created>
  <dcterms:modified xsi:type="dcterms:W3CDTF">2020-04-07T07:33:00Z</dcterms:modified>
</cp:coreProperties>
</file>